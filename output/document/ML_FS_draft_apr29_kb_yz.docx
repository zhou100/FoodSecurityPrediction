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E001A" w14:textId="52CF8C6C" w:rsidR="00113E57" w:rsidRPr="00113E57" w:rsidRDefault="00113E57" w:rsidP="001D5A64">
      <w:pPr>
        <w:spacing w:line="480" w:lineRule="auto"/>
        <w:jc w:val="center"/>
        <w:rPr>
          <w:rFonts w:ascii="Garamond" w:eastAsia="SimSun" w:hAnsi="Garamond"/>
          <w:b/>
          <w:lang w:eastAsia="en-US"/>
        </w:rPr>
      </w:pPr>
      <w:bookmarkStart w:id="0" w:name="_Hlk39074212"/>
      <w:bookmarkEnd w:id="0"/>
      <w:r w:rsidRPr="00113E57">
        <w:rPr>
          <w:rFonts w:ascii="Garamond" w:eastAsia="SimSun" w:hAnsi="Garamond"/>
          <w:b/>
          <w:lang w:eastAsia="en-US"/>
        </w:rPr>
        <w:t>Predict</w:t>
      </w:r>
      <w:r w:rsidR="00241454">
        <w:rPr>
          <w:rFonts w:ascii="Garamond" w:eastAsia="SimSun" w:hAnsi="Garamond"/>
          <w:b/>
          <w:lang w:eastAsia="en-US"/>
        </w:rPr>
        <w:t>ing</w:t>
      </w:r>
      <w:r w:rsidRPr="00113E57">
        <w:rPr>
          <w:rFonts w:ascii="Garamond" w:eastAsia="SimSun" w:hAnsi="Garamond"/>
          <w:b/>
          <w:lang w:eastAsia="en-US"/>
        </w:rPr>
        <w:t xml:space="preserve"> Food Security with Machine Learning</w:t>
      </w:r>
    </w:p>
    <w:p w14:paraId="1D674871" w14:textId="6314CE4A" w:rsidR="00B65264" w:rsidRDefault="00B65264" w:rsidP="008A2A83">
      <w:pPr>
        <w:spacing w:line="480" w:lineRule="auto"/>
        <w:jc w:val="center"/>
        <w:rPr>
          <w:rFonts w:ascii="Garamond" w:hAnsi="Garamond"/>
        </w:rPr>
      </w:pPr>
      <w:r w:rsidRPr="00BF7061">
        <w:rPr>
          <w:rFonts w:ascii="Garamond" w:hAnsi="Garamond"/>
        </w:rPr>
        <w:t>Yujun Zhou, Kathy Baylis, Erin Lentz, Hope Michelson</w:t>
      </w:r>
    </w:p>
    <w:p w14:paraId="303AE1EC" w14:textId="5DE8BE8F" w:rsidR="00B57CDC" w:rsidRPr="00BF7061" w:rsidRDefault="003A659E" w:rsidP="008A2A83">
      <w:pPr>
        <w:spacing w:line="480" w:lineRule="auto"/>
        <w:jc w:val="center"/>
        <w:rPr>
          <w:rFonts w:ascii="Garamond" w:hAnsi="Garamond"/>
        </w:rPr>
      </w:pPr>
      <w:r>
        <w:rPr>
          <w:rFonts w:ascii="Garamond" w:hAnsi="Garamond"/>
        </w:rPr>
        <w:t>April 29</w:t>
      </w:r>
      <w:r w:rsidR="00103D75">
        <w:rPr>
          <w:rFonts w:ascii="Garamond" w:hAnsi="Garamond"/>
        </w:rPr>
        <w:t>th</w:t>
      </w:r>
      <w:r w:rsidR="00B57CDC">
        <w:rPr>
          <w:rFonts w:ascii="Garamond" w:hAnsi="Garamond"/>
        </w:rPr>
        <w:t xml:space="preserve">, </w:t>
      </w:r>
      <w:commentRangeStart w:id="1"/>
      <w:r w:rsidR="00B57CDC">
        <w:rPr>
          <w:rFonts w:ascii="Garamond" w:hAnsi="Garamond"/>
        </w:rPr>
        <w:t>20</w:t>
      </w:r>
      <w:r w:rsidR="00C61689">
        <w:rPr>
          <w:rFonts w:ascii="Garamond" w:hAnsi="Garamond"/>
        </w:rPr>
        <w:t xml:space="preserve">20 </w:t>
      </w:r>
      <w:commentRangeEnd w:id="1"/>
      <w:r w:rsidR="00527E58">
        <w:rPr>
          <w:rStyle w:val="CommentReference"/>
        </w:rPr>
        <w:commentReference w:id="1"/>
      </w:r>
    </w:p>
    <w:p w14:paraId="54EDE181" w14:textId="038321BA" w:rsidR="00906522" w:rsidRPr="00EA54E5" w:rsidRDefault="00D366C1" w:rsidP="00906522">
      <w:pPr>
        <w:pStyle w:val="Heading1"/>
        <w:rPr>
          <w:rFonts w:ascii="Garamond" w:hAnsi="Garamond"/>
          <w:b/>
          <w:bCs/>
          <w:color w:val="auto"/>
          <w:sz w:val="24"/>
          <w:szCs w:val="24"/>
        </w:rPr>
      </w:pPr>
      <w:r>
        <w:rPr>
          <w:rFonts w:ascii="Garamond" w:hAnsi="Garamond"/>
          <w:b/>
          <w:bCs/>
          <w:color w:val="auto"/>
          <w:sz w:val="24"/>
          <w:szCs w:val="24"/>
        </w:rPr>
        <w:t>List of r</w:t>
      </w:r>
      <w:r w:rsidR="00906522" w:rsidRPr="00EA54E5">
        <w:rPr>
          <w:rFonts w:ascii="Garamond" w:hAnsi="Garamond"/>
          <w:b/>
          <w:bCs/>
          <w:color w:val="auto"/>
          <w:sz w:val="24"/>
          <w:szCs w:val="24"/>
        </w:rPr>
        <w:t>evision</w:t>
      </w:r>
      <w:r>
        <w:rPr>
          <w:rFonts w:ascii="Garamond" w:hAnsi="Garamond"/>
          <w:b/>
          <w:bCs/>
          <w:color w:val="auto"/>
          <w:sz w:val="24"/>
          <w:szCs w:val="24"/>
        </w:rPr>
        <w:t>s since the proposal defense</w:t>
      </w:r>
    </w:p>
    <w:p w14:paraId="44F0EB67" w14:textId="77777777" w:rsidR="00906522" w:rsidRPr="00EA54E5" w:rsidRDefault="00906522" w:rsidP="00906522">
      <w:pPr>
        <w:spacing w:line="276" w:lineRule="auto"/>
        <w:rPr>
          <w:rFonts w:ascii="Garamond" w:hAnsi="Garamond"/>
        </w:rPr>
      </w:pPr>
    </w:p>
    <w:p w14:paraId="6983AA94" w14:textId="37D50E15" w:rsidR="00906522" w:rsidRPr="00EA54E5" w:rsidRDefault="00906522" w:rsidP="00906522">
      <w:pPr>
        <w:pStyle w:val="ListParagraph"/>
        <w:numPr>
          <w:ilvl w:val="0"/>
          <w:numId w:val="23"/>
        </w:numPr>
        <w:spacing w:line="276" w:lineRule="auto"/>
        <w:rPr>
          <w:rFonts w:ascii="Garamond" w:hAnsi="Garamond" w:cs="Times New Roman"/>
        </w:rPr>
      </w:pPr>
      <w:r w:rsidRPr="00EA54E5">
        <w:rPr>
          <w:rFonts w:ascii="Garamond" w:hAnsi="Garamond" w:cs="Times New Roman"/>
        </w:rPr>
        <w:t>binary outcome results (most food</w:t>
      </w:r>
      <w:r w:rsidR="00A96DDB">
        <w:rPr>
          <w:rFonts w:ascii="Garamond" w:hAnsi="Garamond" w:cs="Times New Roman"/>
        </w:rPr>
        <w:t>-</w:t>
      </w:r>
      <w:r w:rsidRPr="00EA54E5">
        <w:rPr>
          <w:rFonts w:ascii="Garamond" w:hAnsi="Garamond" w:cs="Times New Roman"/>
        </w:rPr>
        <w:t xml:space="preserve">secure vs not, and most food insecure VS not) </w:t>
      </w:r>
    </w:p>
    <w:p w14:paraId="7B33D9A3" w14:textId="77777777" w:rsidR="00906522" w:rsidRPr="00EA54E5" w:rsidRDefault="00906522" w:rsidP="00906522">
      <w:pPr>
        <w:pStyle w:val="ListParagraph"/>
        <w:rPr>
          <w:rFonts w:ascii="Garamond" w:hAnsi="Garamond" w:cs="Times New Roman"/>
        </w:rPr>
      </w:pPr>
      <w:r w:rsidRPr="00EA54E5">
        <w:rPr>
          <w:rFonts w:ascii="Garamond" w:hAnsi="Garamond" w:cs="Times New Roman"/>
        </w:rPr>
        <w:t>Focus on the false negatives (E.g., those who are food insecure who we failed to identify?).</w:t>
      </w:r>
    </w:p>
    <w:p w14:paraId="0F31354F" w14:textId="77777777" w:rsidR="00906522" w:rsidRPr="00EA54E5" w:rsidRDefault="00906522" w:rsidP="00906522">
      <w:pPr>
        <w:pStyle w:val="ListParagraph"/>
        <w:spacing w:line="276" w:lineRule="auto"/>
        <w:rPr>
          <w:rFonts w:ascii="Garamond" w:hAnsi="Garamond" w:cs="Times New Roman"/>
        </w:rPr>
      </w:pPr>
    </w:p>
    <w:p w14:paraId="6DD6CB2C" w14:textId="7B124DEB" w:rsidR="00906522" w:rsidRDefault="00906522" w:rsidP="00906522">
      <w:pPr>
        <w:pStyle w:val="ListParagraph"/>
        <w:numPr>
          <w:ilvl w:val="0"/>
          <w:numId w:val="24"/>
        </w:numPr>
        <w:spacing w:line="276" w:lineRule="auto"/>
        <w:rPr>
          <w:rFonts w:ascii="Garamond" w:hAnsi="Garamond" w:cs="Times New Roman"/>
        </w:rPr>
      </w:pPr>
      <w:r w:rsidRPr="00EA54E5">
        <w:rPr>
          <w:rFonts w:ascii="Garamond" w:hAnsi="Garamond" w:cs="Times New Roman"/>
        </w:rPr>
        <w:t>ROC curves and precision</w:t>
      </w:r>
      <w:r w:rsidR="00A96DDB">
        <w:rPr>
          <w:rFonts w:ascii="Garamond" w:hAnsi="Garamond" w:cs="Times New Roman"/>
        </w:rPr>
        <w:t>-</w:t>
      </w:r>
      <w:r w:rsidRPr="00EA54E5">
        <w:rPr>
          <w:rFonts w:ascii="Garamond" w:hAnsi="Garamond" w:cs="Times New Roman"/>
        </w:rPr>
        <w:t xml:space="preserve">recall </w:t>
      </w:r>
      <w:r w:rsidR="00C31574">
        <w:rPr>
          <w:rFonts w:ascii="Garamond" w:hAnsi="Garamond" w:cs="Times New Roman"/>
        </w:rPr>
        <w:t>(PR)</w:t>
      </w:r>
      <w:r w:rsidRPr="00EA54E5">
        <w:rPr>
          <w:rFonts w:ascii="Garamond" w:hAnsi="Garamond" w:cs="Times New Roman"/>
        </w:rPr>
        <w:t>curves for model comparison</w:t>
      </w:r>
      <w:r w:rsidR="00C31574">
        <w:rPr>
          <w:rFonts w:ascii="Garamond" w:hAnsi="Garamond" w:cs="Times New Roman"/>
        </w:rPr>
        <w:t>s (PR curves more sensitive to precision</w:t>
      </w:r>
      <w:r w:rsidR="00AF563E">
        <w:rPr>
          <w:rFonts w:ascii="Garamond" w:hAnsi="Garamond" w:cs="Times New Roman"/>
        </w:rPr>
        <w:t xml:space="preserve"> and shows that even though we </w:t>
      </w:r>
      <w:r w:rsidR="00A96DDB">
        <w:rPr>
          <w:rFonts w:ascii="Garamond" w:hAnsi="Garamond" w:cs="Times New Roman"/>
        </w:rPr>
        <w:t>can</w:t>
      </w:r>
      <w:r w:rsidR="00AF563E">
        <w:rPr>
          <w:rFonts w:ascii="Garamond" w:hAnsi="Garamond" w:cs="Times New Roman"/>
        </w:rPr>
        <w:t xml:space="preserve"> achieve high </w:t>
      </w:r>
      <w:r w:rsidR="0099011E">
        <w:rPr>
          <w:rFonts w:ascii="Garamond" w:hAnsi="Garamond" w:cs="Times New Roman"/>
        </w:rPr>
        <w:t>recall,</w:t>
      </w:r>
      <w:r w:rsidR="00AF563E">
        <w:rPr>
          <w:rFonts w:ascii="Garamond" w:hAnsi="Garamond" w:cs="Times New Roman"/>
        </w:rPr>
        <w:t xml:space="preserve"> but the low precision remains to be a problem and leads to point 1b.</w:t>
      </w:r>
      <w:r w:rsidR="00C31574">
        <w:rPr>
          <w:rFonts w:ascii="Garamond" w:hAnsi="Garamond" w:cs="Times New Roman"/>
        </w:rPr>
        <w:t>)</w:t>
      </w:r>
    </w:p>
    <w:p w14:paraId="0AB25FFF" w14:textId="77777777" w:rsidR="00C95E4C" w:rsidRPr="00EA54E5" w:rsidRDefault="00C95E4C" w:rsidP="00C95E4C">
      <w:pPr>
        <w:pStyle w:val="ListParagraph"/>
        <w:spacing w:line="276" w:lineRule="auto"/>
        <w:ind w:left="1080"/>
        <w:rPr>
          <w:rFonts w:ascii="Garamond" w:hAnsi="Garamond" w:cs="Times New Roman"/>
        </w:rPr>
      </w:pPr>
    </w:p>
    <w:p w14:paraId="643D4F05" w14:textId="21E2013F" w:rsidR="00906522" w:rsidRDefault="00AF563E" w:rsidP="00906522">
      <w:pPr>
        <w:pStyle w:val="ListParagraph"/>
        <w:numPr>
          <w:ilvl w:val="0"/>
          <w:numId w:val="24"/>
        </w:numPr>
        <w:spacing w:line="276" w:lineRule="auto"/>
        <w:rPr>
          <w:rFonts w:ascii="Garamond" w:hAnsi="Garamond" w:cs="Times New Roman"/>
        </w:rPr>
      </w:pPr>
      <w:r>
        <w:rPr>
          <w:rFonts w:ascii="Garamond" w:hAnsi="Garamond" w:cs="Times New Roman"/>
        </w:rPr>
        <w:t>Present p</w:t>
      </w:r>
      <w:r w:rsidR="00906522" w:rsidRPr="00EA54E5">
        <w:rPr>
          <w:rFonts w:ascii="Garamond" w:hAnsi="Garamond" w:cs="Times New Roman"/>
        </w:rPr>
        <w:t xml:space="preserve">recision, recall, and F-1 score at chosen threshold </w:t>
      </w:r>
      <w:r w:rsidR="00C31574">
        <w:rPr>
          <w:rFonts w:ascii="Garamond" w:hAnsi="Garamond" w:cs="Times New Roman"/>
        </w:rPr>
        <w:t xml:space="preserve">(so precision do matter because we can easily achieve </w:t>
      </w:r>
      <w:r w:rsidR="00F57AE2">
        <w:rPr>
          <w:rFonts w:ascii="Garamond" w:hAnsi="Garamond" w:cs="Times New Roman"/>
        </w:rPr>
        <w:t>100% recall if we set the threshold low enough, but that leads to a lot of misclassified clusters and low precision/f-1 score). This leads to the “</w:t>
      </w:r>
      <w:r w:rsidR="00F57AE2" w:rsidRPr="00EA54E5">
        <w:rPr>
          <w:rFonts w:ascii="Garamond" w:hAnsi="Garamond" w:cs="Times New Roman"/>
        </w:rPr>
        <w:t>cost dependent classification</w:t>
      </w:r>
      <w:r w:rsidR="00F57AE2">
        <w:rPr>
          <w:rFonts w:ascii="Garamond" w:hAnsi="Garamond" w:cs="Times New Roman"/>
        </w:rPr>
        <w:t xml:space="preserve">” point below in </w:t>
      </w:r>
      <w:r w:rsidR="00AF3177">
        <w:rPr>
          <w:rFonts w:ascii="Garamond" w:hAnsi="Garamond" w:cs="Times New Roman"/>
        </w:rPr>
        <w:t>2c</w:t>
      </w:r>
      <w:r w:rsidR="003F0D83">
        <w:rPr>
          <w:rFonts w:ascii="Garamond" w:hAnsi="Garamond" w:cs="Times New Roman"/>
        </w:rPr>
        <w:t xml:space="preserve"> &amp; 3a</w:t>
      </w:r>
      <w:r w:rsidR="00AF3177">
        <w:rPr>
          <w:rFonts w:ascii="Garamond" w:hAnsi="Garamond" w:cs="Times New Roman"/>
        </w:rPr>
        <w:t>,</w:t>
      </w:r>
      <w:r w:rsidR="00F57AE2">
        <w:rPr>
          <w:rFonts w:ascii="Garamond" w:hAnsi="Garamond" w:cs="Times New Roman"/>
        </w:rPr>
        <w:t xml:space="preserve"> as to how many false positives we </w:t>
      </w:r>
      <w:r w:rsidR="004A4361">
        <w:rPr>
          <w:rFonts w:ascii="Garamond" w:hAnsi="Garamond" w:cs="Times New Roman"/>
        </w:rPr>
        <w:t xml:space="preserve">are </w:t>
      </w:r>
      <w:r w:rsidR="00F57AE2">
        <w:rPr>
          <w:rFonts w:ascii="Garamond" w:hAnsi="Garamond" w:cs="Times New Roman"/>
        </w:rPr>
        <w:t xml:space="preserve">willing to accept and what </w:t>
      </w:r>
      <w:r w:rsidR="004A4361">
        <w:rPr>
          <w:rFonts w:ascii="Garamond" w:hAnsi="Garamond" w:cs="Times New Roman"/>
        </w:rPr>
        <w:t xml:space="preserve">optimal </w:t>
      </w:r>
      <w:r w:rsidR="00F57AE2">
        <w:rPr>
          <w:rFonts w:ascii="Garamond" w:hAnsi="Garamond" w:cs="Times New Roman"/>
        </w:rPr>
        <w:t xml:space="preserve">threshold would be for that particular point. </w:t>
      </w:r>
      <w:r w:rsidR="00495A2A">
        <w:rPr>
          <w:rFonts w:ascii="Garamond" w:hAnsi="Garamond" w:cs="Times New Roman"/>
        </w:rPr>
        <w:t>Need advice on a more scientific/</w:t>
      </w:r>
      <w:del w:id="2" w:author="Zhou, Yujun" w:date="2020-05-05T09:11:00Z">
        <w:r w:rsidR="00495A2A" w:rsidDel="00CE0E1F">
          <w:rPr>
            <w:rFonts w:ascii="Garamond" w:hAnsi="Garamond" w:cs="Times New Roman"/>
          </w:rPr>
          <w:delText>cost based</w:delText>
        </w:r>
      </w:del>
      <w:ins w:id="3" w:author="Zhou, Yujun" w:date="2020-05-05T09:11:00Z">
        <w:r w:rsidR="00CE0E1F">
          <w:rPr>
            <w:rFonts w:ascii="Garamond" w:hAnsi="Garamond" w:cs="Times New Roman"/>
          </w:rPr>
          <w:t>cost-based</w:t>
        </w:r>
      </w:ins>
      <w:r w:rsidR="00495A2A">
        <w:rPr>
          <w:rFonts w:ascii="Garamond" w:hAnsi="Garamond" w:cs="Times New Roman"/>
        </w:rPr>
        <w:t xml:space="preserve"> threshold </w:t>
      </w:r>
      <w:r w:rsidR="00A96DDB">
        <w:rPr>
          <w:rFonts w:ascii="Garamond" w:hAnsi="Garamond" w:cs="Times New Roman"/>
        </w:rPr>
        <w:t xml:space="preserve">to </w:t>
      </w:r>
      <w:r w:rsidR="00495A2A">
        <w:rPr>
          <w:rFonts w:ascii="Garamond" w:hAnsi="Garamond" w:cs="Times New Roman"/>
        </w:rPr>
        <w:t xml:space="preserve">determine </w:t>
      </w:r>
      <w:r w:rsidR="00A96DDB">
        <w:rPr>
          <w:rFonts w:ascii="Garamond" w:hAnsi="Garamond" w:cs="Times New Roman"/>
        </w:rPr>
        <w:t xml:space="preserve">the </w:t>
      </w:r>
      <w:r w:rsidR="00495A2A">
        <w:rPr>
          <w:rFonts w:ascii="Garamond" w:hAnsi="Garamond" w:cs="Times New Roman"/>
        </w:rPr>
        <w:t>method.</w:t>
      </w:r>
    </w:p>
    <w:p w14:paraId="68A909EC" w14:textId="77777777" w:rsidR="00851EEF" w:rsidRPr="00EA54E5" w:rsidRDefault="00851EEF" w:rsidP="00851EEF">
      <w:pPr>
        <w:pStyle w:val="ListParagraph"/>
        <w:spacing w:line="276" w:lineRule="auto"/>
        <w:ind w:left="1080"/>
        <w:rPr>
          <w:rFonts w:ascii="Garamond" w:hAnsi="Garamond" w:cs="Times New Roman"/>
        </w:rPr>
      </w:pPr>
    </w:p>
    <w:p w14:paraId="2371140A" w14:textId="721E729A" w:rsidR="00C81DE2" w:rsidRPr="00EA54E5" w:rsidRDefault="00C81DE2" w:rsidP="00C81DE2">
      <w:pPr>
        <w:pStyle w:val="ListParagraph"/>
        <w:numPr>
          <w:ilvl w:val="0"/>
          <w:numId w:val="23"/>
        </w:numPr>
        <w:shd w:val="clear" w:color="auto" w:fill="FFFFFF"/>
        <w:spacing w:before="100" w:beforeAutospacing="1" w:after="60"/>
        <w:ind w:right="480"/>
        <w:rPr>
          <w:rFonts w:ascii="Garamond" w:eastAsia="Times New Roman" w:hAnsi="Garamond" w:cs="Times New Roman"/>
        </w:rPr>
      </w:pPr>
      <w:r w:rsidRPr="00EA54E5">
        <w:rPr>
          <w:rFonts w:ascii="Garamond" w:eastAsia="Times New Roman" w:hAnsi="Garamond" w:cs="Times New Roman"/>
        </w:rPr>
        <w:t xml:space="preserve">Combination of cost-sensitive training, oversampling and cost-dependent classification </w:t>
      </w:r>
    </w:p>
    <w:p w14:paraId="441A972E" w14:textId="77777777" w:rsidR="00C81DE2" w:rsidRPr="00EA54E5" w:rsidRDefault="00C81DE2" w:rsidP="00C81DE2">
      <w:pPr>
        <w:pStyle w:val="ListParagraph"/>
        <w:numPr>
          <w:ilvl w:val="1"/>
          <w:numId w:val="23"/>
        </w:numPr>
        <w:spacing w:line="276" w:lineRule="auto"/>
        <w:rPr>
          <w:rFonts w:ascii="Garamond" w:hAnsi="Garamond" w:cs="Times New Roman"/>
        </w:rPr>
      </w:pPr>
      <w:r w:rsidRPr="00EA54E5">
        <w:rPr>
          <w:rFonts w:ascii="Garamond" w:hAnsi="Garamond" w:cs="Times New Roman"/>
        </w:rPr>
        <w:t xml:space="preserve">cost-sensitive training: Train a model with a loss function that minimizes the actual costs </w:t>
      </w:r>
    </w:p>
    <w:p w14:paraId="4B26877E" w14:textId="77777777" w:rsidR="00C81DE2" w:rsidRPr="00EA54E5" w:rsidRDefault="00C81DE2" w:rsidP="00C81DE2">
      <w:pPr>
        <w:pStyle w:val="ListParagraph"/>
        <w:numPr>
          <w:ilvl w:val="1"/>
          <w:numId w:val="23"/>
        </w:numPr>
        <w:spacing w:line="276" w:lineRule="auto"/>
        <w:rPr>
          <w:rFonts w:ascii="Garamond" w:hAnsi="Garamond" w:cs="Times New Roman"/>
        </w:rPr>
      </w:pPr>
      <w:r w:rsidRPr="00EA54E5">
        <w:rPr>
          <w:rFonts w:ascii="Garamond" w:hAnsi="Garamond" w:cs="Times New Roman"/>
        </w:rPr>
        <w:t xml:space="preserve">oversample the minority class </w:t>
      </w:r>
      <w:r>
        <w:rPr>
          <w:rFonts w:ascii="Garamond" w:hAnsi="Garamond" w:cs="Times New Roman"/>
        </w:rPr>
        <w:t xml:space="preserve">in the training process </w:t>
      </w:r>
    </w:p>
    <w:p w14:paraId="0643E27E" w14:textId="3574C68A" w:rsidR="00C81DE2" w:rsidRPr="00A655A0" w:rsidRDefault="00C81DE2" w:rsidP="00A655A0">
      <w:pPr>
        <w:pStyle w:val="ListParagraph"/>
        <w:numPr>
          <w:ilvl w:val="1"/>
          <w:numId w:val="23"/>
        </w:numPr>
        <w:spacing w:line="276" w:lineRule="auto"/>
        <w:rPr>
          <w:rFonts w:ascii="Garamond" w:hAnsi="Garamond" w:cs="Times New Roman"/>
        </w:rPr>
      </w:pPr>
      <w:r w:rsidRPr="00EA54E5">
        <w:rPr>
          <w:rFonts w:ascii="Garamond" w:hAnsi="Garamond" w:cs="Times New Roman"/>
        </w:rPr>
        <w:t xml:space="preserve">cost dependent classification: </w:t>
      </w:r>
      <w:r>
        <w:rPr>
          <w:rFonts w:ascii="Garamond" w:hAnsi="Garamond" w:cs="Times New Roman"/>
        </w:rPr>
        <w:t xml:space="preserve">adjust the threshold after training the model to reduce the cost of misclassification </w:t>
      </w:r>
      <w:r w:rsidR="003318D3">
        <w:rPr>
          <w:rFonts w:ascii="Garamond" w:hAnsi="Garamond" w:cs="Times New Roman"/>
        </w:rPr>
        <w:t>(especially linked to 3a)</w:t>
      </w:r>
    </w:p>
    <w:p w14:paraId="219D6EE3" w14:textId="77777777" w:rsidR="00906522" w:rsidRPr="00EA54E5" w:rsidRDefault="00906522" w:rsidP="00906522">
      <w:pPr>
        <w:pStyle w:val="ListParagraph"/>
        <w:spacing w:line="276" w:lineRule="auto"/>
        <w:rPr>
          <w:rFonts w:ascii="Garamond" w:hAnsi="Garamond" w:cs="Times New Roman"/>
        </w:rPr>
      </w:pPr>
    </w:p>
    <w:p w14:paraId="2FB3BEBA" w14:textId="46F4A3A2" w:rsidR="00906522" w:rsidRPr="00EA54E5" w:rsidRDefault="00906522" w:rsidP="00906522">
      <w:pPr>
        <w:pStyle w:val="ListParagraph"/>
        <w:numPr>
          <w:ilvl w:val="0"/>
          <w:numId w:val="23"/>
        </w:numPr>
        <w:spacing w:line="276" w:lineRule="auto"/>
        <w:rPr>
          <w:rFonts w:ascii="Garamond" w:hAnsi="Garamond" w:cs="Times New Roman"/>
        </w:rPr>
      </w:pPr>
      <w:r w:rsidRPr="00EA54E5">
        <w:rPr>
          <w:rFonts w:ascii="Garamond" w:hAnsi="Garamond" w:cs="Times New Roman"/>
        </w:rPr>
        <w:t xml:space="preserve">Use measurement error (ME) as a key measure of model “performance” and dig into the magnitude of the misclassifications </w:t>
      </w:r>
    </w:p>
    <w:p w14:paraId="1DA8AB42" w14:textId="77777777" w:rsidR="00906522" w:rsidRPr="00EA54E5" w:rsidRDefault="00906522" w:rsidP="00906522">
      <w:pPr>
        <w:spacing w:line="276" w:lineRule="auto"/>
        <w:rPr>
          <w:rFonts w:ascii="Garamond" w:hAnsi="Garamond"/>
        </w:rPr>
      </w:pPr>
    </w:p>
    <w:p w14:paraId="6ABEB39A" w14:textId="00648496" w:rsidR="00906522" w:rsidRDefault="00906522" w:rsidP="00906522">
      <w:pPr>
        <w:pStyle w:val="ListParagraph"/>
        <w:numPr>
          <w:ilvl w:val="0"/>
          <w:numId w:val="25"/>
        </w:numPr>
        <w:spacing w:line="276" w:lineRule="auto"/>
        <w:rPr>
          <w:rFonts w:ascii="Garamond" w:hAnsi="Garamond" w:cs="Times New Roman"/>
        </w:rPr>
      </w:pPr>
      <w:r w:rsidRPr="00EA54E5">
        <w:rPr>
          <w:rFonts w:ascii="Garamond" w:hAnsi="Garamond" w:cs="Times New Roman"/>
        </w:rPr>
        <w:t xml:space="preserve">Addressed in the error analysis </w:t>
      </w:r>
      <w:r w:rsidR="004E25AD">
        <w:rPr>
          <w:rFonts w:ascii="Garamond" w:hAnsi="Garamond" w:cs="Times New Roman"/>
        </w:rPr>
        <w:t>part</w:t>
      </w:r>
      <w:r w:rsidR="00E50C96">
        <w:rPr>
          <w:rFonts w:ascii="Garamond" w:hAnsi="Garamond" w:cs="Times New Roman"/>
        </w:rPr>
        <w:t xml:space="preserve"> and </w:t>
      </w:r>
      <w:r w:rsidR="004E25AD">
        <w:rPr>
          <w:rFonts w:ascii="Garamond" w:hAnsi="Garamond" w:cs="Times New Roman"/>
        </w:rPr>
        <w:t>T</w:t>
      </w:r>
      <w:r w:rsidR="003318D3">
        <w:rPr>
          <w:rFonts w:ascii="Garamond" w:hAnsi="Garamond" w:cs="Times New Roman"/>
        </w:rPr>
        <w:t xml:space="preserve">able </w:t>
      </w:r>
      <w:r w:rsidR="004E25AD">
        <w:rPr>
          <w:rFonts w:ascii="Garamond" w:hAnsi="Garamond" w:cs="Times New Roman"/>
        </w:rPr>
        <w:t>3</w:t>
      </w:r>
      <w:r w:rsidRPr="00EA54E5">
        <w:rPr>
          <w:rFonts w:ascii="Garamond" w:hAnsi="Garamond" w:cs="Times New Roman"/>
        </w:rPr>
        <w:t xml:space="preserve"> </w:t>
      </w:r>
      <w:r w:rsidR="005E3429" w:rsidRPr="00EA54E5">
        <w:rPr>
          <w:rFonts w:ascii="Garamond" w:hAnsi="Garamond" w:cs="Times New Roman"/>
        </w:rPr>
        <w:t>(e.g., does the model miss folks who are close to the cutoffs or who are really, really far?).</w:t>
      </w:r>
    </w:p>
    <w:p w14:paraId="499C9077" w14:textId="77777777" w:rsidR="005D19E6" w:rsidRPr="00EA54E5" w:rsidRDefault="005D19E6" w:rsidP="005D19E6">
      <w:pPr>
        <w:pStyle w:val="ListParagraph"/>
        <w:spacing w:line="276" w:lineRule="auto"/>
        <w:ind w:left="1440"/>
        <w:rPr>
          <w:rFonts w:ascii="Garamond" w:hAnsi="Garamond" w:cs="Times New Roman"/>
        </w:rPr>
      </w:pPr>
    </w:p>
    <w:p w14:paraId="30FD16BA" w14:textId="77777777" w:rsidR="00906522" w:rsidRPr="00EA54E5" w:rsidRDefault="00906522" w:rsidP="00906522">
      <w:pPr>
        <w:pStyle w:val="ListParagraph"/>
        <w:numPr>
          <w:ilvl w:val="0"/>
          <w:numId w:val="25"/>
        </w:numPr>
        <w:spacing w:line="276" w:lineRule="auto"/>
        <w:rPr>
          <w:rFonts w:ascii="Garamond" w:hAnsi="Garamond" w:cs="Times New Roman"/>
        </w:rPr>
      </w:pPr>
      <w:r w:rsidRPr="00EA54E5">
        <w:rPr>
          <w:rFonts w:ascii="Garamond" w:hAnsi="Garamond" w:cs="Times New Roman"/>
        </w:rPr>
        <w:t>Analysis of category vs continuous</w:t>
      </w:r>
    </w:p>
    <w:p w14:paraId="3EB98429" w14:textId="77777777" w:rsidR="00906522" w:rsidRPr="00EA54E5" w:rsidRDefault="00906522" w:rsidP="00906522">
      <w:pPr>
        <w:pStyle w:val="ListParagraph"/>
        <w:spacing w:line="276" w:lineRule="auto"/>
        <w:rPr>
          <w:rFonts w:ascii="Garamond" w:hAnsi="Garamond" w:cs="Times New Roman"/>
        </w:rPr>
      </w:pPr>
    </w:p>
    <w:p w14:paraId="69AF9294" w14:textId="3BACE01C" w:rsidR="00E963DB" w:rsidRPr="00EA54E5" w:rsidRDefault="00E963DB" w:rsidP="00E963DB">
      <w:pPr>
        <w:numPr>
          <w:ilvl w:val="0"/>
          <w:numId w:val="23"/>
        </w:numPr>
        <w:spacing w:line="276" w:lineRule="auto"/>
        <w:rPr>
          <w:rFonts w:ascii="Garamond" w:hAnsi="Garamond"/>
        </w:rPr>
      </w:pPr>
      <w:r w:rsidRPr="00EA54E5">
        <w:rPr>
          <w:rFonts w:ascii="Garamond" w:hAnsi="Garamond"/>
        </w:rPr>
        <w:t>Household</w:t>
      </w:r>
      <w:r w:rsidR="00A96DDB">
        <w:rPr>
          <w:rFonts w:ascii="Garamond" w:hAnsi="Garamond"/>
        </w:rPr>
        <w:t>-</w:t>
      </w:r>
      <w:r w:rsidRPr="00EA54E5">
        <w:rPr>
          <w:rFonts w:ascii="Garamond" w:hAnsi="Garamond"/>
        </w:rPr>
        <w:t xml:space="preserve">level outcome </w:t>
      </w:r>
    </w:p>
    <w:p w14:paraId="0F971BF3" w14:textId="77777777" w:rsidR="00E963DB" w:rsidRPr="00EA54E5" w:rsidRDefault="00E963DB" w:rsidP="00E963DB">
      <w:pPr>
        <w:pStyle w:val="ListParagraph"/>
        <w:numPr>
          <w:ilvl w:val="1"/>
          <w:numId w:val="23"/>
        </w:numPr>
        <w:spacing w:line="276" w:lineRule="auto"/>
        <w:rPr>
          <w:rFonts w:ascii="Garamond" w:hAnsi="Garamond" w:cs="Times New Roman"/>
        </w:rPr>
      </w:pPr>
      <w:r w:rsidRPr="00EA54E5">
        <w:rPr>
          <w:rFonts w:ascii="Garamond" w:hAnsi="Garamond" w:cs="Times New Roman"/>
        </w:rPr>
        <w:t>Same method as the main method</w:t>
      </w:r>
      <w:r>
        <w:rPr>
          <w:rFonts w:ascii="Garamond" w:hAnsi="Garamond" w:cs="Times New Roman"/>
        </w:rPr>
        <w:t xml:space="preserve"> at the village level with results in the appendix</w:t>
      </w:r>
    </w:p>
    <w:p w14:paraId="3317E722" w14:textId="77777777" w:rsidR="00E963DB" w:rsidRPr="00EA54E5" w:rsidRDefault="00E963DB" w:rsidP="00E963DB">
      <w:pPr>
        <w:spacing w:line="276" w:lineRule="auto"/>
        <w:rPr>
          <w:rFonts w:ascii="Garamond" w:hAnsi="Garamond"/>
        </w:rPr>
      </w:pPr>
    </w:p>
    <w:p w14:paraId="370AE37C" w14:textId="4E91EE97" w:rsidR="00E963DB" w:rsidRDefault="00E963DB" w:rsidP="00E963DB">
      <w:pPr>
        <w:numPr>
          <w:ilvl w:val="0"/>
          <w:numId w:val="23"/>
        </w:numPr>
        <w:spacing w:line="276" w:lineRule="auto"/>
        <w:rPr>
          <w:rFonts w:ascii="Garamond" w:hAnsi="Garamond"/>
        </w:rPr>
      </w:pPr>
      <w:r w:rsidRPr="00EA54E5">
        <w:rPr>
          <w:rFonts w:ascii="Garamond" w:hAnsi="Garamond"/>
        </w:rPr>
        <w:t>Alternative village</w:t>
      </w:r>
      <w:r w:rsidR="00A96DDB">
        <w:rPr>
          <w:rFonts w:ascii="Garamond" w:hAnsi="Garamond"/>
        </w:rPr>
        <w:t>-</w:t>
      </w:r>
      <w:r w:rsidRPr="00EA54E5">
        <w:rPr>
          <w:rFonts w:ascii="Garamond" w:hAnsi="Garamond"/>
        </w:rPr>
        <w:t>level outcomes</w:t>
      </w:r>
    </w:p>
    <w:p w14:paraId="37C5E79C" w14:textId="7E914A53" w:rsidR="00E963DB" w:rsidRPr="005E18B5" w:rsidRDefault="00E963DB" w:rsidP="00E963DB">
      <w:pPr>
        <w:numPr>
          <w:ilvl w:val="1"/>
          <w:numId w:val="23"/>
        </w:numPr>
        <w:spacing w:line="276" w:lineRule="auto"/>
        <w:rPr>
          <w:rFonts w:ascii="Garamond" w:hAnsi="Garamond"/>
        </w:rPr>
      </w:pPr>
      <w:r w:rsidRPr="00EA54E5">
        <w:rPr>
          <w:rFonts w:ascii="Garamond" w:hAnsi="Garamond"/>
        </w:rPr>
        <w:t xml:space="preserve">using percent of insecure households in villages R </w:t>
      </w:r>
      <w:r w:rsidR="00813682" w:rsidRPr="00EA54E5">
        <w:rPr>
          <w:rFonts w:ascii="Garamond" w:hAnsi="Garamond"/>
        </w:rPr>
        <w:t xml:space="preserve">squared </w:t>
      </w:r>
      <w:r w:rsidR="00813682">
        <w:rPr>
          <w:rFonts w:ascii="Garamond" w:hAnsi="Garamond"/>
        </w:rPr>
        <w:t>with</w:t>
      </w:r>
      <w:r w:rsidR="001538BB">
        <w:rPr>
          <w:rFonts w:ascii="Garamond" w:hAnsi="Garamond"/>
        </w:rPr>
        <w:t xml:space="preserve"> results in the appendix</w:t>
      </w:r>
    </w:p>
    <w:p w14:paraId="169F2698" w14:textId="77777777" w:rsidR="00E963DB" w:rsidRDefault="00E963DB" w:rsidP="00E963DB">
      <w:pPr>
        <w:spacing w:line="276" w:lineRule="auto"/>
        <w:ind w:left="720"/>
        <w:rPr>
          <w:rFonts w:ascii="Garamond" w:hAnsi="Garamond"/>
        </w:rPr>
      </w:pPr>
    </w:p>
    <w:p w14:paraId="6E0FF787" w14:textId="703692E5" w:rsidR="00906522" w:rsidRPr="00EA54E5" w:rsidRDefault="00E963DB" w:rsidP="00906522">
      <w:pPr>
        <w:numPr>
          <w:ilvl w:val="0"/>
          <w:numId w:val="23"/>
        </w:numPr>
        <w:spacing w:line="276" w:lineRule="auto"/>
        <w:rPr>
          <w:rFonts w:ascii="Garamond" w:hAnsi="Garamond"/>
        </w:rPr>
      </w:pPr>
      <w:r>
        <w:rPr>
          <w:rFonts w:ascii="Garamond" w:hAnsi="Garamond"/>
        </w:rPr>
        <w:t>Other t</w:t>
      </w:r>
      <w:r w:rsidR="00906522" w:rsidRPr="00EA54E5">
        <w:rPr>
          <w:rFonts w:ascii="Garamond" w:hAnsi="Garamond"/>
        </w:rPr>
        <w:t>echnical changes:</w:t>
      </w:r>
    </w:p>
    <w:p w14:paraId="79EA4594" w14:textId="03DE7B98" w:rsidR="00DD5EDE" w:rsidRDefault="00DD5EDE" w:rsidP="00906522">
      <w:pPr>
        <w:numPr>
          <w:ilvl w:val="1"/>
          <w:numId w:val="23"/>
        </w:numPr>
        <w:spacing w:line="276" w:lineRule="auto"/>
        <w:rPr>
          <w:rFonts w:ascii="Garamond" w:hAnsi="Garamond"/>
        </w:rPr>
      </w:pPr>
      <w:r>
        <w:rPr>
          <w:rFonts w:ascii="Garamond" w:hAnsi="Garamond"/>
        </w:rPr>
        <w:lastRenderedPageBreak/>
        <w:t xml:space="preserve">Update Malawi 2016-2017 data with more diversity and spatial coverage in the testing data </w:t>
      </w:r>
    </w:p>
    <w:p w14:paraId="7597DFB0" w14:textId="2F58BA27" w:rsidR="00906522" w:rsidRPr="00EA54E5" w:rsidRDefault="00906522" w:rsidP="00906522">
      <w:pPr>
        <w:numPr>
          <w:ilvl w:val="1"/>
          <w:numId w:val="23"/>
        </w:numPr>
        <w:spacing w:line="276" w:lineRule="auto"/>
        <w:rPr>
          <w:rFonts w:ascii="Garamond" w:hAnsi="Garamond"/>
        </w:rPr>
      </w:pPr>
      <w:r w:rsidRPr="00EA54E5">
        <w:rPr>
          <w:rFonts w:ascii="Garamond" w:hAnsi="Garamond"/>
        </w:rPr>
        <w:t xml:space="preserve">Fix cross data split to be predicting forward only </w:t>
      </w:r>
    </w:p>
    <w:p w14:paraId="5E6D67A2" w14:textId="77777777" w:rsidR="00906522" w:rsidRPr="00EA54E5" w:rsidRDefault="00906522" w:rsidP="00906522">
      <w:pPr>
        <w:numPr>
          <w:ilvl w:val="1"/>
          <w:numId w:val="23"/>
        </w:numPr>
        <w:spacing w:line="276" w:lineRule="auto"/>
        <w:rPr>
          <w:rFonts w:ascii="Garamond" w:hAnsi="Garamond"/>
        </w:rPr>
      </w:pPr>
      <w:r w:rsidRPr="00EA54E5">
        <w:rPr>
          <w:rFonts w:ascii="Garamond" w:hAnsi="Garamond"/>
        </w:rPr>
        <w:t xml:space="preserve">Spatial patterns between villages (using region/TA dummy) </w:t>
      </w:r>
    </w:p>
    <w:p w14:paraId="262DA611" w14:textId="1B743525" w:rsidR="00906522" w:rsidRPr="00EA54E5" w:rsidRDefault="00906522" w:rsidP="00906522">
      <w:pPr>
        <w:pStyle w:val="ListParagraph"/>
        <w:numPr>
          <w:ilvl w:val="1"/>
          <w:numId w:val="23"/>
        </w:numPr>
        <w:spacing w:after="160" w:line="259" w:lineRule="auto"/>
        <w:rPr>
          <w:rFonts w:ascii="Garamond" w:hAnsi="Garamond" w:cs="Times New Roman"/>
        </w:rPr>
      </w:pPr>
      <w:r w:rsidRPr="00EA54E5">
        <w:rPr>
          <w:rFonts w:ascii="Garamond" w:hAnsi="Garamond" w:cs="Times New Roman"/>
        </w:rPr>
        <w:t xml:space="preserve">Price variable selection with different lags </w:t>
      </w:r>
      <w:r w:rsidR="00CC766D">
        <w:rPr>
          <w:rFonts w:ascii="Garamond" w:hAnsi="Garamond" w:cs="Times New Roman"/>
        </w:rPr>
        <w:t>(</w:t>
      </w:r>
      <w:r w:rsidRPr="00EA54E5">
        <w:rPr>
          <w:rFonts w:ascii="Garamond" w:hAnsi="Garamond" w:cs="Times New Roman"/>
        </w:rPr>
        <w:t>to explain seasonal lags with people selling stores later</w:t>
      </w:r>
      <w:r w:rsidR="00CC766D">
        <w:rPr>
          <w:rFonts w:ascii="Garamond" w:hAnsi="Garamond" w:cs="Times New Roman"/>
        </w:rPr>
        <w:t>)</w:t>
      </w:r>
    </w:p>
    <w:p w14:paraId="4048A973" w14:textId="4173C654" w:rsidR="00906522" w:rsidRPr="00EA54E5" w:rsidRDefault="007E7DBF" w:rsidP="00906522">
      <w:pPr>
        <w:numPr>
          <w:ilvl w:val="1"/>
          <w:numId w:val="23"/>
        </w:numPr>
        <w:spacing w:line="276" w:lineRule="auto"/>
        <w:rPr>
          <w:rFonts w:ascii="Garamond" w:hAnsi="Garamond"/>
        </w:rPr>
      </w:pPr>
      <w:r>
        <w:rPr>
          <w:rFonts w:ascii="Garamond" w:hAnsi="Garamond"/>
        </w:rPr>
        <w:t xml:space="preserve">Use both </w:t>
      </w:r>
      <w:r w:rsidR="00906522" w:rsidRPr="00EA54E5">
        <w:rPr>
          <w:rFonts w:ascii="Garamond" w:hAnsi="Garamond"/>
        </w:rPr>
        <w:t>ROC curve and precision-recall curves</w:t>
      </w:r>
      <w:r w:rsidR="005A18D7">
        <w:rPr>
          <w:rFonts w:ascii="Garamond" w:hAnsi="Garamond"/>
        </w:rPr>
        <w:t xml:space="preserve"> to address the issue of precision under imbalanced dataset</w:t>
      </w:r>
    </w:p>
    <w:p w14:paraId="2204856F" w14:textId="77777777" w:rsidR="00906522" w:rsidRPr="009D66DF" w:rsidRDefault="00906522" w:rsidP="009D66DF">
      <w:pPr>
        <w:spacing w:line="276" w:lineRule="auto"/>
        <w:rPr>
          <w:rFonts w:ascii="Garamond" w:hAnsi="Garamond"/>
        </w:rPr>
      </w:pPr>
    </w:p>
    <w:p w14:paraId="227FB317" w14:textId="77777777" w:rsidR="00906522" w:rsidRPr="00EA54E5" w:rsidRDefault="00906522" w:rsidP="00906522">
      <w:pPr>
        <w:pStyle w:val="ListParagraph"/>
        <w:numPr>
          <w:ilvl w:val="0"/>
          <w:numId w:val="23"/>
        </w:numPr>
        <w:spacing w:line="276" w:lineRule="auto"/>
        <w:rPr>
          <w:rFonts w:ascii="Garamond" w:hAnsi="Garamond" w:cs="Times New Roman"/>
        </w:rPr>
      </w:pPr>
      <w:r w:rsidRPr="00EA54E5">
        <w:rPr>
          <w:rFonts w:ascii="Garamond" w:hAnsi="Garamond" w:cs="Times New Roman"/>
        </w:rPr>
        <w:t xml:space="preserve">IPC related results (NOT addressed in this version) </w:t>
      </w:r>
    </w:p>
    <w:p w14:paraId="180642F0" w14:textId="77777777" w:rsidR="00906522" w:rsidRPr="00EA54E5" w:rsidRDefault="00906522" w:rsidP="00906522">
      <w:pPr>
        <w:spacing w:line="276" w:lineRule="auto"/>
        <w:rPr>
          <w:rFonts w:ascii="Garamond" w:hAnsi="Garamond"/>
        </w:rPr>
      </w:pPr>
    </w:p>
    <w:p w14:paraId="4342B2E6" w14:textId="77777777" w:rsidR="00906522" w:rsidRPr="00EA54E5" w:rsidRDefault="00906522" w:rsidP="00906522">
      <w:pPr>
        <w:pStyle w:val="ListParagraph"/>
        <w:numPr>
          <w:ilvl w:val="0"/>
          <w:numId w:val="26"/>
        </w:numPr>
        <w:spacing w:after="160" w:line="259" w:lineRule="auto"/>
        <w:rPr>
          <w:rFonts w:ascii="Garamond" w:hAnsi="Garamond" w:cs="Times New Roman"/>
        </w:rPr>
      </w:pPr>
      <w:r w:rsidRPr="00EA54E5">
        <w:rPr>
          <w:rFonts w:ascii="Garamond" w:hAnsi="Garamond" w:cs="Times New Roman"/>
        </w:rPr>
        <w:t>IPC performance and our model performance explaining the size and magnitude of the misclassifications across different models (e.g., naïve IPC model).</w:t>
      </w:r>
    </w:p>
    <w:p w14:paraId="70D606DB" w14:textId="77777777" w:rsidR="00906522" w:rsidRPr="00EA54E5" w:rsidRDefault="00906522" w:rsidP="00906522">
      <w:pPr>
        <w:pStyle w:val="ListParagraph"/>
        <w:ind w:left="1440"/>
        <w:rPr>
          <w:rFonts w:ascii="Garamond" w:hAnsi="Garamond" w:cs="Times New Roman"/>
        </w:rPr>
      </w:pPr>
    </w:p>
    <w:p w14:paraId="5DD1EF93" w14:textId="143B52E4" w:rsidR="00906522" w:rsidRPr="00EA54E5" w:rsidRDefault="00906522" w:rsidP="00906522">
      <w:pPr>
        <w:pStyle w:val="ListParagraph"/>
        <w:numPr>
          <w:ilvl w:val="0"/>
          <w:numId w:val="26"/>
        </w:numPr>
        <w:spacing w:after="160" w:line="259" w:lineRule="auto"/>
        <w:rPr>
          <w:rFonts w:ascii="Garamond" w:hAnsi="Garamond" w:cs="Times New Roman"/>
        </w:rPr>
      </w:pPr>
      <w:proofErr w:type="gramStart"/>
      <w:r w:rsidRPr="00EA54E5">
        <w:rPr>
          <w:rFonts w:ascii="Garamond" w:hAnsi="Garamond" w:cs="Times New Roman"/>
        </w:rPr>
        <w:t>it’d</w:t>
      </w:r>
      <w:proofErr w:type="gramEnd"/>
      <w:r w:rsidRPr="00EA54E5">
        <w:rPr>
          <w:rFonts w:ascii="Garamond" w:hAnsi="Garamond" w:cs="Times New Roman"/>
        </w:rPr>
        <w:t xml:space="preserve"> be useful to estimate </w:t>
      </w:r>
      <w:proofErr w:type="spellStart"/>
      <w:r w:rsidRPr="00EA54E5">
        <w:rPr>
          <w:rFonts w:ascii="Garamond" w:hAnsi="Garamond" w:cs="Times New Roman"/>
        </w:rPr>
        <w:t>rCSI</w:t>
      </w:r>
      <w:proofErr w:type="spellEnd"/>
      <w:r w:rsidRPr="00EA54E5">
        <w:rPr>
          <w:rFonts w:ascii="Garamond" w:hAnsi="Garamond" w:cs="Times New Roman"/>
        </w:rPr>
        <w:t xml:space="preserve"> and FCS again using just IPC, as a benchmark. I think the folks at UN OCHA are interested in that</w:t>
      </w:r>
    </w:p>
    <w:p w14:paraId="0ABEB335" w14:textId="77777777" w:rsidR="00CC766D" w:rsidRPr="00CC766D" w:rsidRDefault="00CC766D" w:rsidP="00CC766D">
      <w:pPr>
        <w:pStyle w:val="ListParagraph"/>
        <w:rPr>
          <w:rFonts w:ascii="Garamond" w:hAnsi="Garamond"/>
          <w:b/>
        </w:rPr>
      </w:pPr>
    </w:p>
    <w:p w14:paraId="4B6238F6" w14:textId="771C5023" w:rsidR="00474E20" w:rsidRDefault="00DC0C4F" w:rsidP="00F94A46">
      <w:pPr>
        <w:pStyle w:val="ListParagraph"/>
        <w:numPr>
          <w:ilvl w:val="0"/>
          <w:numId w:val="23"/>
        </w:numPr>
        <w:rPr>
          <w:rFonts w:ascii="Garamond" w:hAnsi="Garamond" w:cs="Times New Roman"/>
        </w:rPr>
      </w:pPr>
      <w:r>
        <w:rPr>
          <w:rFonts w:ascii="Garamond" w:hAnsi="Garamond" w:cs="Times New Roman"/>
        </w:rPr>
        <w:t>R</w:t>
      </w:r>
      <w:r w:rsidR="00CC766D" w:rsidRPr="00CC766D">
        <w:rPr>
          <w:rFonts w:ascii="Garamond" w:hAnsi="Garamond" w:cs="Times New Roman"/>
        </w:rPr>
        <w:t>emote sensing-based asset prediction</w:t>
      </w:r>
      <w:r w:rsidR="00BE58F9">
        <w:rPr>
          <w:rFonts w:ascii="Garamond" w:hAnsi="Garamond" w:cs="Times New Roman"/>
        </w:rPr>
        <w:t xml:space="preserve"> and grid</w:t>
      </w:r>
      <w:r w:rsidR="00A96DDB">
        <w:rPr>
          <w:rFonts w:ascii="Garamond" w:hAnsi="Garamond" w:cs="Times New Roman"/>
        </w:rPr>
        <w:t>-</w:t>
      </w:r>
      <w:r w:rsidR="00BE58F9">
        <w:rPr>
          <w:rFonts w:ascii="Garamond" w:hAnsi="Garamond" w:cs="Times New Roman"/>
        </w:rPr>
        <w:t>level prediction</w:t>
      </w:r>
      <w:r w:rsidR="00CC766D" w:rsidRPr="00CC766D">
        <w:rPr>
          <w:rFonts w:ascii="Garamond" w:hAnsi="Garamond" w:cs="Times New Roman"/>
        </w:rPr>
        <w:t xml:space="preserve"> </w:t>
      </w:r>
      <w:r w:rsidR="00BE58F9" w:rsidRPr="00EA54E5">
        <w:rPr>
          <w:rFonts w:ascii="Garamond" w:hAnsi="Garamond" w:cs="Times New Roman"/>
        </w:rPr>
        <w:t xml:space="preserve">(NOT addressed in this </w:t>
      </w:r>
      <w:r w:rsidR="00214DD6">
        <w:rPr>
          <w:rFonts w:ascii="Garamond" w:hAnsi="Garamond" w:cs="Times New Roman"/>
        </w:rPr>
        <w:t>paper</w:t>
      </w:r>
      <w:r w:rsidR="00B3679F">
        <w:rPr>
          <w:rFonts w:ascii="Garamond" w:hAnsi="Garamond" w:cs="Times New Roman"/>
        </w:rPr>
        <w:t xml:space="preserve"> but chapter 3</w:t>
      </w:r>
      <w:r w:rsidR="00BE58F9" w:rsidRPr="00EA54E5">
        <w:rPr>
          <w:rFonts w:ascii="Garamond" w:hAnsi="Garamond" w:cs="Times New Roman"/>
        </w:rPr>
        <w:t xml:space="preserve">) </w:t>
      </w:r>
    </w:p>
    <w:p w14:paraId="2A04F1D1" w14:textId="62AFEDA4" w:rsidR="00F94A46" w:rsidRPr="00474E20" w:rsidRDefault="00474E20" w:rsidP="00474E20">
      <w:pPr>
        <w:rPr>
          <w:rFonts w:ascii="Garamond" w:eastAsiaTheme="minorEastAsia" w:hAnsi="Garamond"/>
        </w:rPr>
      </w:pPr>
      <w:r>
        <w:rPr>
          <w:rFonts w:ascii="Garamond" w:hAnsi="Garamond"/>
        </w:rPr>
        <w:br w:type="page"/>
      </w:r>
    </w:p>
    <w:p w14:paraId="29CC4DA5" w14:textId="77777777" w:rsidR="00F94A46" w:rsidRPr="00F94A46" w:rsidRDefault="00F94A46" w:rsidP="00E16338">
      <w:pPr>
        <w:rPr>
          <w:rFonts w:ascii="Garamond" w:hAnsi="Garamond"/>
          <w:b/>
        </w:rPr>
      </w:pPr>
    </w:p>
    <w:p w14:paraId="33E29CCF" w14:textId="172AF127" w:rsidR="00092EBC" w:rsidRDefault="00092EBC" w:rsidP="00F94A46">
      <w:pPr>
        <w:ind w:left="360"/>
        <w:rPr>
          <w:rFonts w:ascii="Garamond" w:hAnsi="Garamond"/>
          <w:b/>
        </w:rPr>
      </w:pPr>
      <w:r w:rsidRPr="00F94A46">
        <w:rPr>
          <w:rFonts w:ascii="Garamond" w:hAnsi="Garamond"/>
          <w:b/>
        </w:rPr>
        <w:t>Abstract</w:t>
      </w:r>
    </w:p>
    <w:p w14:paraId="65721CC3" w14:textId="77777777" w:rsidR="00E16338" w:rsidRPr="00F94A46" w:rsidRDefault="00E16338" w:rsidP="00F94A46">
      <w:pPr>
        <w:ind w:left="360"/>
        <w:rPr>
          <w:rFonts w:ascii="Garamond" w:hAnsi="Garamond"/>
          <w:b/>
        </w:rPr>
      </w:pPr>
    </w:p>
    <w:p w14:paraId="6A9E36E6" w14:textId="47640FA4" w:rsidR="00092EBC" w:rsidRPr="009C4BBC" w:rsidRDefault="00A61A40" w:rsidP="00D8506C">
      <w:pPr>
        <w:pStyle w:val="ListParagraph"/>
        <w:spacing w:after="100" w:afterAutospacing="1" w:line="480" w:lineRule="auto"/>
        <w:rPr>
          <w:rFonts w:ascii="Garamond" w:hAnsi="Garamond"/>
          <w:rPrChange w:id="4" w:author="Zhou, Yujun" w:date="2020-05-05T10:25:00Z">
            <w:rPr/>
          </w:rPrChange>
        </w:rPr>
      </w:pPr>
      <w:r>
        <w:rPr>
          <w:rFonts w:ascii="Garamond" w:hAnsi="Garamond"/>
        </w:rPr>
        <w:t xml:space="preserve">Hunger is on the rise throughout Africa, with famine threatening millions </w:t>
      </w:r>
      <w:r w:rsidR="00194055">
        <w:rPr>
          <w:rFonts w:ascii="Garamond" w:hAnsi="Garamond"/>
        </w:rPr>
        <w:t>across</w:t>
      </w:r>
      <w:r>
        <w:rPr>
          <w:rFonts w:ascii="Garamond" w:hAnsi="Garamond"/>
        </w:rPr>
        <w:t xml:space="preserve"> several countries</w:t>
      </w:r>
      <w:r w:rsidRPr="004A1C39">
        <w:rPr>
          <w:rFonts w:ascii="Garamond" w:hAnsi="Garamond"/>
        </w:rPr>
        <w:t xml:space="preserve">. </w:t>
      </w:r>
      <w:r w:rsidR="00D1522B">
        <w:rPr>
          <w:rFonts w:ascii="Garamond" w:hAnsi="Garamond"/>
        </w:rPr>
        <w:t>Rapid and accurate identification of</w:t>
      </w:r>
      <w:r w:rsidRPr="004A1C39">
        <w:rPr>
          <w:rFonts w:ascii="Garamond" w:hAnsi="Garamond"/>
        </w:rPr>
        <w:t xml:space="preserve"> food insecurity crises</w:t>
      </w:r>
      <w:r>
        <w:rPr>
          <w:rFonts w:ascii="Garamond" w:hAnsi="Garamond"/>
        </w:rPr>
        <w:t xml:space="preserve"> can enable humanitarian responses to mitigate casualties from hunger and save lives. We develop a predictive model</w:t>
      </w:r>
      <w:r w:rsidR="00D1522B">
        <w:rPr>
          <w:rFonts w:ascii="Garamond" w:hAnsi="Garamond"/>
        </w:rPr>
        <w:t xml:space="preserve"> of food security</w:t>
      </w:r>
      <w:r>
        <w:rPr>
          <w:rFonts w:ascii="Garamond" w:hAnsi="Garamond"/>
        </w:rPr>
        <w:t xml:space="preserve"> based on </w:t>
      </w:r>
      <w:r w:rsidRPr="004A1C39">
        <w:rPr>
          <w:rFonts w:ascii="Garamond" w:hAnsi="Garamond"/>
        </w:rPr>
        <w:t>readily available</w:t>
      </w:r>
      <w:r>
        <w:rPr>
          <w:rFonts w:ascii="Garamond" w:hAnsi="Garamond"/>
        </w:rPr>
        <w:t>, spatially granular</w:t>
      </w:r>
      <w:r w:rsidRPr="004A1C39">
        <w:rPr>
          <w:rFonts w:ascii="Garamond" w:hAnsi="Garamond"/>
        </w:rPr>
        <w:t xml:space="preserve"> data on prices, </w:t>
      </w:r>
      <w:r>
        <w:rPr>
          <w:rFonts w:ascii="Garamond" w:hAnsi="Garamond"/>
        </w:rPr>
        <w:t>geography</w:t>
      </w:r>
      <w:r w:rsidRPr="004A1C39">
        <w:rPr>
          <w:rFonts w:ascii="Garamond" w:hAnsi="Garamond"/>
        </w:rPr>
        <w:t>, and demographics</w:t>
      </w:r>
      <w:r>
        <w:rPr>
          <w:rFonts w:ascii="Garamond" w:hAnsi="Garamond"/>
        </w:rPr>
        <w:t xml:space="preserve">. Using machine learning techniques, we </w:t>
      </w:r>
      <w:proofErr w:type="gramStart"/>
      <w:r>
        <w:rPr>
          <w:rFonts w:ascii="Garamond" w:hAnsi="Garamond"/>
        </w:rPr>
        <w:t>are able to</w:t>
      </w:r>
      <w:proofErr w:type="gramEnd"/>
      <w:r>
        <w:rPr>
          <w:rFonts w:ascii="Garamond" w:hAnsi="Garamond"/>
        </w:rPr>
        <w:t xml:space="preserve"> improve the accuracy of predicting those villages that face a potential threat of hunger. As with any rare event, one challenge with predicting food insecurity is the low rate of severe food insecurity in the baseline da</w:t>
      </w:r>
      <w:r w:rsidR="00C4560E">
        <w:rPr>
          <w:rFonts w:ascii="Garamond" w:hAnsi="Garamond"/>
        </w:rPr>
        <w:t>ta.  W</w:t>
      </w:r>
      <w:r>
        <w:rPr>
          <w:rFonts w:ascii="Garamond" w:hAnsi="Garamond"/>
        </w:rPr>
        <w:t xml:space="preserve">e use </w:t>
      </w:r>
      <w:r w:rsidR="00C4560E">
        <w:rPr>
          <w:rFonts w:ascii="Garamond" w:hAnsi="Garamond"/>
        </w:rPr>
        <w:t xml:space="preserve">several </w:t>
      </w:r>
      <w:r>
        <w:rPr>
          <w:rFonts w:ascii="Garamond" w:hAnsi="Garamond"/>
        </w:rPr>
        <w:t>different approaches to address this imbalance</w:t>
      </w:r>
      <w:r w:rsidR="00C4560E">
        <w:rPr>
          <w:rFonts w:ascii="Garamond" w:hAnsi="Garamond"/>
        </w:rPr>
        <w:t xml:space="preserve"> to allow us to capture a higher fraction of these rare events</w:t>
      </w:r>
      <w:r>
        <w:rPr>
          <w:rFonts w:ascii="Garamond" w:hAnsi="Garamond"/>
        </w:rPr>
        <w:t xml:space="preserve">. </w:t>
      </w:r>
      <w:r w:rsidR="00D15B22">
        <w:rPr>
          <w:rFonts w:ascii="Garamond" w:hAnsi="Garamond"/>
        </w:rPr>
        <w:t xml:space="preserve"> </w:t>
      </w:r>
      <w:r>
        <w:rPr>
          <w:rFonts w:ascii="Garamond" w:hAnsi="Garamond"/>
        </w:rPr>
        <w:t xml:space="preserve">We apply our procedure to three sub-Saharan African countries: Malawi, Tanzania, and Uganda to predict food security in out-of-sample villages. </w:t>
      </w:r>
      <w:r w:rsidR="000D649D">
        <w:rPr>
          <w:rFonts w:ascii="Garamond" w:hAnsi="Garamond"/>
        </w:rPr>
        <w:t>B</w:t>
      </w:r>
      <w:r w:rsidR="000D649D">
        <w:rPr>
          <w:rFonts w:ascii="Garamond" w:hAnsi="Garamond" w:hint="eastAsia"/>
        </w:rPr>
        <w:t>ear</w:t>
      </w:r>
      <w:r w:rsidR="000D649D">
        <w:rPr>
          <w:rFonts w:ascii="Garamond" w:hAnsi="Garamond"/>
        </w:rPr>
        <w:t xml:space="preserve">ing in mind the </w:t>
      </w:r>
      <w:r w:rsidR="00083FAF">
        <w:rPr>
          <w:rFonts w:ascii="Garamond" w:hAnsi="Garamond"/>
        </w:rPr>
        <w:t xml:space="preserve">possible </w:t>
      </w:r>
      <w:r w:rsidR="00EE0B3B">
        <w:rPr>
          <w:rFonts w:ascii="Garamond" w:hAnsi="Garamond"/>
        </w:rPr>
        <w:t>spatial-temporal correlations between observations</w:t>
      </w:r>
      <w:r w:rsidR="00083FAF">
        <w:rPr>
          <w:rFonts w:ascii="Garamond" w:hAnsi="Garamond"/>
        </w:rPr>
        <w:t xml:space="preserve"> in the training and testing set, we use </w:t>
      </w:r>
      <w:del w:id="5" w:author="Zhou, Yujun" w:date="2020-05-05T10:01:00Z">
        <w:r w:rsidR="00083FAF" w:rsidDel="00720D32">
          <w:rPr>
            <w:rFonts w:ascii="Garamond" w:hAnsi="Garamond"/>
          </w:rPr>
          <w:delText xml:space="preserve">a </w:delText>
        </w:r>
      </w:del>
      <w:del w:id="6" w:author="Zhou, Yujun" w:date="2020-05-05T10:00:00Z">
        <w:r w:rsidR="00083FAF" w:rsidDel="00720D32">
          <w:rPr>
            <w:rFonts w:ascii="Garamond" w:hAnsi="Garamond"/>
          </w:rPr>
          <w:delText xml:space="preserve">nested cross-validation method on </w:delText>
        </w:r>
      </w:del>
      <w:ins w:id="7" w:author="Zhou, Yujun" w:date="2020-05-05T10:01:00Z">
        <w:r w:rsidR="00720D32">
          <w:rPr>
            <w:rFonts w:ascii="Garamond" w:hAnsi="Garamond" w:hint="eastAsia"/>
          </w:rPr>
          <w:t>pre</w:t>
        </w:r>
        <w:r w:rsidR="00720D32">
          <w:rPr>
            <w:rFonts w:ascii="Garamond" w:hAnsi="Garamond"/>
          </w:rPr>
          <w:t>vious years’ data to predict later years</w:t>
        </w:r>
      </w:ins>
      <w:del w:id="8" w:author="Zhou, Yujun" w:date="2020-05-05T10:01:00Z">
        <w:r w:rsidR="00083FAF" w:rsidDel="00720D32">
          <w:rPr>
            <w:rFonts w:ascii="Garamond" w:hAnsi="Garamond"/>
          </w:rPr>
          <w:delText>year-split</w:delText>
        </w:r>
      </w:del>
      <w:r w:rsidR="00083FAF">
        <w:rPr>
          <w:rFonts w:ascii="Garamond" w:hAnsi="Garamond"/>
        </w:rPr>
        <w:t xml:space="preserve"> </w:t>
      </w:r>
      <w:del w:id="9" w:author="Zhou, Yujun" w:date="2020-05-05T10:01:00Z">
        <w:r w:rsidR="00083FAF" w:rsidDel="00720D32">
          <w:rPr>
            <w:rFonts w:ascii="Garamond" w:hAnsi="Garamond"/>
          </w:rPr>
          <w:delText xml:space="preserve">data </w:delText>
        </w:r>
      </w:del>
      <w:r w:rsidR="00083FAF">
        <w:rPr>
          <w:rFonts w:ascii="Garamond" w:hAnsi="Garamond"/>
        </w:rPr>
        <w:t xml:space="preserve">to get a more robust </w:t>
      </w:r>
      <w:r w:rsidR="00200A4D">
        <w:rPr>
          <w:rFonts w:ascii="Garamond" w:hAnsi="Garamond"/>
        </w:rPr>
        <w:t>result</w:t>
      </w:r>
      <w:commentRangeStart w:id="10"/>
      <w:r w:rsidR="00083FAF">
        <w:rPr>
          <w:rFonts w:ascii="Garamond" w:hAnsi="Garamond"/>
        </w:rPr>
        <w:t>.</w:t>
      </w:r>
      <w:r w:rsidR="00363FE3">
        <w:rPr>
          <w:rFonts w:ascii="Garamond" w:hAnsi="Garamond"/>
        </w:rPr>
        <w:t xml:space="preserve"> </w:t>
      </w:r>
      <w:ins w:id="11" w:author="Zhou, Yujun" w:date="2020-05-05T10:22:00Z">
        <w:r w:rsidR="00AC64D0">
          <w:rPr>
            <w:rFonts w:ascii="Garamond" w:hAnsi="Garamond"/>
          </w:rPr>
          <w:t xml:space="preserve">Combined with cost-sensitive learning </w:t>
        </w:r>
        <w:r w:rsidR="00817094">
          <w:rPr>
            <w:rFonts w:ascii="Garamond" w:hAnsi="Garamond"/>
          </w:rPr>
          <w:t xml:space="preserve">and </w:t>
        </w:r>
        <w:r w:rsidR="00817094">
          <w:rPr>
            <w:rFonts w:ascii="Garamond" w:hAnsi="Garamond"/>
          </w:rPr>
          <w:t>sampling</w:t>
        </w:r>
        <w:r w:rsidR="00817094">
          <w:rPr>
            <w:rFonts w:ascii="Garamond" w:hAnsi="Garamond"/>
          </w:rPr>
          <w:t xml:space="preserve">, </w:t>
        </w:r>
      </w:ins>
      <w:del w:id="12" w:author="Zhou, Yujun" w:date="2020-05-05T10:22:00Z">
        <w:r w:rsidR="00CC3269" w:rsidDel="00817094">
          <w:rPr>
            <w:rFonts w:ascii="Garamond" w:hAnsi="Garamond"/>
          </w:rPr>
          <w:delText xml:space="preserve"> </w:delText>
        </w:r>
      </w:del>
      <w:ins w:id="13" w:author="Zhou, Yujun" w:date="2020-05-05T10:22:00Z">
        <w:r w:rsidR="00817094">
          <w:rPr>
            <w:rFonts w:ascii="Garamond" w:hAnsi="Garamond"/>
          </w:rPr>
          <w:t>t</w:t>
        </w:r>
      </w:ins>
      <w:ins w:id="14" w:author="Zhou, Yujun" w:date="2020-05-05T10:06:00Z">
        <w:r w:rsidR="00956525">
          <w:rPr>
            <w:rFonts w:ascii="Garamond" w:hAnsi="Garamond"/>
          </w:rPr>
          <w:t>he machine learning models constantly outperform the baseline model using logistic regression in detecting the most food</w:t>
        </w:r>
      </w:ins>
      <w:r w:rsidR="00A96DDB">
        <w:rPr>
          <w:rFonts w:ascii="Garamond" w:hAnsi="Garamond"/>
        </w:rPr>
        <w:t>-</w:t>
      </w:r>
      <w:ins w:id="15" w:author="Zhou, Yujun" w:date="2020-05-05T10:06:00Z">
        <w:r w:rsidR="00956525">
          <w:rPr>
            <w:rFonts w:ascii="Garamond" w:hAnsi="Garamond"/>
          </w:rPr>
          <w:t>secure villages and the most food</w:t>
        </w:r>
      </w:ins>
      <w:r w:rsidR="00A96DDB">
        <w:rPr>
          <w:rFonts w:ascii="Garamond" w:hAnsi="Garamond"/>
        </w:rPr>
        <w:t>-</w:t>
      </w:r>
      <w:ins w:id="16" w:author="Zhou, Yujun" w:date="2020-05-05T10:06:00Z">
        <w:r w:rsidR="00956525">
          <w:rPr>
            <w:rFonts w:ascii="Garamond" w:hAnsi="Garamond"/>
          </w:rPr>
          <w:t>inse</w:t>
        </w:r>
      </w:ins>
      <w:ins w:id="17" w:author="Zhou, Yujun" w:date="2020-05-05T10:07:00Z">
        <w:r w:rsidR="00956525">
          <w:rPr>
            <w:rFonts w:ascii="Garamond" w:hAnsi="Garamond"/>
          </w:rPr>
          <w:t xml:space="preserve">cure villages from the </w:t>
        </w:r>
      </w:ins>
      <w:ins w:id="18" w:author="Zhou, Yujun" w:date="2020-05-05T10:08:00Z">
        <w:r w:rsidR="00956525">
          <w:rPr>
            <w:rFonts w:ascii="Garamond" w:hAnsi="Garamond"/>
          </w:rPr>
          <w:t xml:space="preserve">rest of the </w:t>
        </w:r>
      </w:ins>
      <w:ins w:id="19" w:author="Zhou, Yujun" w:date="2020-05-05T10:07:00Z">
        <w:r w:rsidR="00956525">
          <w:rPr>
            <w:rFonts w:ascii="Garamond" w:hAnsi="Garamond"/>
          </w:rPr>
          <w:t>data</w:t>
        </w:r>
      </w:ins>
      <w:ins w:id="20" w:author="Zhou, Yujun" w:date="2020-05-05T10:23:00Z">
        <w:r w:rsidR="009C4BBC">
          <w:rPr>
            <w:rFonts w:ascii="Garamond" w:hAnsi="Garamond"/>
          </w:rPr>
          <w:t>. The machine learning models achi</w:t>
        </w:r>
      </w:ins>
      <w:ins w:id="21" w:author="Zhou, Yujun" w:date="2020-05-05T10:24:00Z">
        <w:r w:rsidR="009C4BBC">
          <w:rPr>
            <w:rFonts w:ascii="Garamond" w:hAnsi="Garamond"/>
          </w:rPr>
          <w:t xml:space="preserve">eve </w:t>
        </w:r>
      </w:ins>
      <w:ins w:id="22" w:author="Zhou, Yujun" w:date="2020-05-05T10:25:00Z">
        <w:r w:rsidR="009C4BBC">
          <w:rPr>
            <w:rFonts w:ascii="Garamond" w:hAnsi="Garamond"/>
          </w:rPr>
          <w:t xml:space="preserve">from 10% to 60% higher </w:t>
        </w:r>
      </w:ins>
      <w:ins w:id="23" w:author="Zhou, Yujun" w:date="2020-05-05T10:23:00Z">
        <w:r w:rsidR="009C4BBC">
          <w:rPr>
            <w:rFonts w:ascii="Garamond" w:hAnsi="Garamond"/>
          </w:rPr>
          <w:t>area un</w:t>
        </w:r>
      </w:ins>
      <w:ins w:id="24" w:author="Zhou, Yujun" w:date="2020-05-05T10:24:00Z">
        <w:r w:rsidR="009C4BBC">
          <w:rPr>
            <w:rFonts w:ascii="Garamond" w:hAnsi="Garamond"/>
          </w:rPr>
          <w:t xml:space="preserve">der </w:t>
        </w:r>
      </w:ins>
      <w:ins w:id="25" w:author="Zhou, Yujun" w:date="2020-05-05T10:25:00Z">
        <w:r w:rsidR="009C4BBC">
          <w:rPr>
            <w:rFonts w:ascii="Garamond" w:hAnsi="Garamond"/>
          </w:rPr>
          <w:t xml:space="preserve">the </w:t>
        </w:r>
        <w:r w:rsidR="00EE2BC3">
          <w:rPr>
            <w:rFonts w:ascii="Garamond" w:hAnsi="Garamond"/>
          </w:rPr>
          <w:t xml:space="preserve">ROC </w:t>
        </w:r>
        <w:r w:rsidR="009C4BBC">
          <w:rPr>
            <w:rFonts w:ascii="Garamond" w:hAnsi="Garamond"/>
          </w:rPr>
          <w:t>curve (AUC) than the baseline model</w:t>
        </w:r>
      </w:ins>
      <w:ins w:id="26" w:author="Zhou, Yujun" w:date="2020-05-05T10:52:00Z">
        <w:r w:rsidR="00D25936">
          <w:rPr>
            <w:rFonts w:ascii="Garamond" w:hAnsi="Garamond"/>
          </w:rPr>
          <w:t>, with 1</w:t>
        </w:r>
      </w:ins>
      <w:ins w:id="27" w:author="Zhou, Yujun" w:date="2020-05-05T10:53:00Z">
        <w:r w:rsidR="00D25936">
          <w:rPr>
            <w:rFonts w:ascii="Garamond" w:hAnsi="Garamond"/>
          </w:rPr>
          <w:t>5% to 100% more food insecure villages being identified</w:t>
        </w:r>
      </w:ins>
      <w:ins w:id="28" w:author="Zhou, Yujun" w:date="2020-05-05T10:25:00Z">
        <w:r w:rsidR="009C4BBC">
          <w:rPr>
            <w:rFonts w:ascii="Garamond" w:hAnsi="Garamond"/>
          </w:rPr>
          <w:t xml:space="preserve">. </w:t>
        </w:r>
      </w:ins>
      <w:commentRangeStart w:id="29"/>
      <w:del w:id="30" w:author="Zhou, Yujun" w:date="2020-05-05T10:07:00Z">
        <w:r w:rsidR="001012ED" w:rsidRPr="009C4BBC" w:rsidDel="00956525">
          <w:rPr>
            <w:rFonts w:ascii="Garamond" w:hAnsi="Garamond"/>
            <w:rPrChange w:id="31" w:author="Zhou, Yujun" w:date="2020-05-05T10:25:00Z">
              <w:rPr/>
            </w:rPrChange>
          </w:rPr>
          <w:delText>With our best model, we can</w:delText>
        </w:r>
        <w:r w:rsidR="00200A4D" w:rsidRPr="009C4BBC" w:rsidDel="00956525">
          <w:rPr>
            <w:rFonts w:ascii="Garamond" w:hAnsi="Garamond"/>
            <w:rPrChange w:id="32" w:author="Zhou, Yujun" w:date="2020-05-05T10:25:00Z">
              <w:rPr/>
            </w:rPrChange>
          </w:rPr>
          <w:delText xml:space="preserve"> identify </w:delText>
        </w:r>
        <w:r w:rsidR="00200A4D" w:rsidRPr="009C4BBC" w:rsidDel="00956525">
          <w:rPr>
            <w:rFonts w:ascii="Garamond" w:eastAsia="SimSun" w:hAnsi="Garamond" w:cs="Times"/>
            <w:color w:val="333333"/>
            <w:rPrChange w:id="33" w:author="Zhou, Yujun" w:date="2020-05-05T10:25:00Z">
              <w:rPr>
                <w:rFonts w:eastAsia="SimSun" w:cs="Times"/>
                <w:color w:val="333333"/>
              </w:rPr>
            </w:rPrChange>
          </w:rPr>
          <w:delText xml:space="preserve">up to </w:delText>
        </w:r>
        <w:r w:rsidR="008C595E" w:rsidRPr="009C4BBC" w:rsidDel="00956525">
          <w:rPr>
            <w:rFonts w:ascii="Garamond" w:eastAsia="SimSun" w:hAnsi="Garamond" w:cs="Times"/>
            <w:color w:val="333333"/>
            <w:rPrChange w:id="34" w:author="Zhou, Yujun" w:date="2020-05-05T10:25:00Z">
              <w:rPr>
                <w:rFonts w:eastAsia="SimSun" w:cs="Times"/>
                <w:color w:val="333333"/>
              </w:rPr>
            </w:rPrChange>
          </w:rPr>
          <w:delText>40</w:delText>
        </w:r>
        <w:r w:rsidR="00200A4D" w:rsidRPr="009C4BBC" w:rsidDel="00956525">
          <w:rPr>
            <w:rFonts w:ascii="Garamond" w:hAnsi="Garamond"/>
            <w:rPrChange w:id="35" w:author="Zhou, Yujun" w:date="2020-05-05T10:25:00Z">
              <w:rPr/>
            </w:rPrChange>
          </w:rPr>
          <w:delText xml:space="preserve"> percent of the most food-insecure clusters</w:delText>
        </w:r>
        <w:r w:rsidR="001012ED" w:rsidRPr="009C4BBC" w:rsidDel="00956525">
          <w:rPr>
            <w:rFonts w:ascii="Garamond" w:hAnsi="Garamond"/>
            <w:rPrChange w:id="36" w:author="Zhou, Yujun" w:date="2020-05-05T10:25:00Z">
              <w:rPr/>
            </w:rPrChange>
          </w:rPr>
          <w:delText>;</w:delText>
        </w:r>
        <w:commentRangeEnd w:id="10"/>
        <w:r w:rsidR="001E6D20" w:rsidDel="00956525">
          <w:rPr>
            <w:rStyle w:val="CommentReference"/>
            <w:rFonts w:ascii="Times New Roman" w:eastAsia="Times New Roman" w:hAnsi="Times New Roman" w:cs="Times New Roman"/>
          </w:rPr>
          <w:commentReference w:id="10"/>
        </w:r>
        <w:r w:rsidR="001012ED" w:rsidRPr="009C4BBC" w:rsidDel="00956525">
          <w:rPr>
            <w:rFonts w:ascii="Garamond" w:hAnsi="Garamond"/>
            <w:rPrChange w:id="37" w:author="Zhou, Yujun" w:date="2020-05-05T10:25:00Z">
              <w:rPr/>
            </w:rPrChange>
          </w:rPr>
          <w:delText xml:space="preserve"> </w:delText>
        </w:r>
      </w:del>
      <w:del w:id="38" w:author="Zhou, Yujun" w:date="2020-05-05T10:25:00Z">
        <w:r w:rsidR="001012ED" w:rsidRPr="009C4BBC" w:rsidDel="009C4BBC">
          <w:rPr>
            <w:rFonts w:ascii="Garamond" w:hAnsi="Garamond"/>
            <w:rPrChange w:id="39" w:author="Zhou, Yujun" w:date="2020-05-05T10:25:00Z">
              <w:rPr/>
            </w:rPrChange>
          </w:rPr>
          <w:delText>in contrast,</w:delText>
        </w:r>
        <w:r w:rsidR="00200A4D" w:rsidRPr="009C4BBC" w:rsidDel="009C4BBC">
          <w:rPr>
            <w:rFonts w:ascii="Garamond" w:hAnsi="Garamond"/>
            <w:rPrChange w:id="40" w:author="Zhou, Yujun" w:date="2020-05-05T10:25:00Z">
              <w:rPr/>
            </w:rPrChange>
          </w:rPr>
          <w:delText xml:space="preserve"> </w:delText>
        </w:r>
      </w:del>
      <w:del w:id="41" w:author="Zhou, Yujun" w:date="2020-05-05T10:06:00Z">
        <w:r w:rsidR="00200A4D" w:rsidRPr="009C4BBC" w:rsidDel="00956525">
          <w:rPr>
            <w:rFonts w:ascii="Garamond" w:hAnsi="Garamond"/>
            <w:rPrChange w:id="42" w:author="Zhou, Yujun" w:date="2020-05-05T10:25:00Z">
              <w:rPr/>
            </w:rPrChange>
          </w:rPr>
          <w:delText>the baseline model using a logistic regression</w:delText>
        </w:r>
        <w:commentRangeEnd w:id="29"/>
        <w:r w:rsidR="00200A4D" w:rsidRPr="009C4BBC" w:rsidDel="00956525">
          <w:rPr>
            <w:rFonts w:ascii="Garamond" w:hAnsi="Garamond"/>
            <w:rPrChange w:id="43" w:author="Zhou, Yujun" w:date="2020-05-05T10:25:00Z">
              <w:rPr/>
            </w:rPrChange>
          </w:rPr>
          <w:delText xml:space="preserve"> </w:delText>
        </w:r>
      </w:del>
      <w:del w:id="44" w:author="Zhou, Yujun" w:date="2020-05-05T10:25:00Z">
        <w:r w:rsidR="00200A4D" w:rsidRPr="009C4BBC" w:rsidDel="009C4BBC">
          <w:rPr>
            <w:rFonts w:ascii="Garamond" w:hAnsi="Garamond"/>
            <w:rPrChange w:id="45" w:author="Zhou, Yujun" w:date="2020-05-05T10:25:00Z">
              <w:rPr/>
            </w:rPrChange>
          </w:rPr>
          <w:delText>did not detect any of them</w:delText>
        </w:r>
        <w:r w:rsidR="00200A4D" w:rsidDel="009C4BBC">
          <w:rPr>
            <w:rStyle w:val="CommentReference"/>
            <w:rFonts w:ascii="Times New Roman" w:eastAsia="Times New Roman" w:hAnsi="Times New Roman" w:cs="Times New Roman"/>
          </w:rPr>
          <w:commentReference w:id="29"/>
        </w:r>
        <w:r w:rsidR="00200A4D" w:rsidRPr="009C4BBC" w:rsidDel="009C4BBC">
          <w:rPr>
            <w:rFonts w:ascii="Garamond" w:hAnsi="Garamond"/>
            <w:rPrChange w:id="46" w:author="Zhou, Yujun" w:date="2020-05-05T10:25:00Z">
              <w:rPr/>
            </w:rPrChange>
          </w:rPr>
          <w:delText xml:space="preserve">.  </w:delText>
        </w:r>
      </w:del>
      <w:commentRangeStart w:id="47"/>
      <w:r w:rsidRPr="009C4BBC">
        <w:rPr>
          <w:rFonts w:ascii="Garamond" w:hAnsi="Garamond"/>
          <w:rPrChange w:id="48" w:author="Zhou, Yujun" w:date="2020-05-05T10:25:00Z">
            <w:rPr/>
          </w:rPrChange>
        </w:rPr>
        <w:t>Our</w:t>
      </w:r>
      <w:commentRangeEnd w:id="47"/>
      <w:r>
        <w:rPr>
          <w:rStyle w:val="CommentReference"/>
          <w:rFonts w:ascii="Times New Roman" w:eastAsia="Times New Roman" w:hAnsi="Times New Roman" w:cs="Times New Roman"/>
        </w:rPr>
        <w:commentReference w:id="47"/>
      </w:r>
      <w:r w:rsidRPr="009C4BBC">
        <w:rPr>
          <w:rFonts w:ascii="Garamond" w:hAnsi="Garamond"/>
          <w:rPrChange w:id="49" w:author="Zhou, Yujun" w:date="2020-05-05T10:25:00Z">
            <w:rPr/>
          </w:rPrChange>
        </w:rPr>
        <w:t xml:space="preserve"> </w:t>
      </w:r>
      <w:r w:rsidR="001012ED" w:rsidRPr="009C4BBC">
        <w:rPr>
          <w:rFonts w:ascii="Garamond" w:hAnsi="Garamond"/>
          <w:rPrChange w:id="50" w:author="Zhou, Yujun" w:date="2020-05-05T10:25:00Z">
            <w:rPr/>
          </w:rPrChange>
        </w:rPr>
        <w:t xml:space="preserve">findings </w:t>
      </w:r>
      <w:r w:rsidR="00A2798E" w:rsidRPr="009C4BBC">
        <w:rPr>
          <w:rFonts w:ascii="Garamond" w:hAnsi="Garamond"/>
          <w:rPrChange w:id="51" w:author="Zhou, Yujun" w:date="2020-05-05T10:25:00Z">
            <w:rPr/>
          </w:rPrChange>
        </w:rPr>
        <w:t>show</w:t>
      </w:r>
      <w:r w:rsidRPr="009C4BBC">
        <w:rPr>
          <w:rFonts w:ascii="Garamond" w:hAnsi="Garamond"/>
          <w:rPrChange w:id="52" w:author="Zhou, Yujun" w:date="2020-05-05T10:25:00Z">
            <w:rPr/>
          </w:rPrChange>
        </w:rPr>
        <w:t xml:space="preserve"> that a data-driven model with the help of machine learning methods can significantly improve </w:t>
      </w:r>
      <w:r w:rsidR="001012ED" w:rsidRPr="009C4BBC">
        <w:rPr>
          <w:rFonts w:ascii="Garamond" w:hAnsi="Garamond"/>
          <w:rPrChange w:id="53" w:author="Zhou, Yujun" w:date="2020-05-05T10:25:00Z">
            <w:rPr/>
          </w:rPrChange>
        </w:rPr>
        <w:t>a model’s ability to identify</w:t>
      </w:r>
      <w:r w:rsidRPr="009C4BBC">
        <w:rPr>
          <w:rFonts w:ascii="Garamond" w:hAnsi="Garamond"/>
          <w:rPrChange w:id="54" w:author="Zhou, Yujun" w:date="2020-05-05T10:25:00Z">
            <w:rPr/>
          </w:rPrChange>
        </w:rPr>
        <w:t xml:space="preserve"> food insecure households </w:t>
      </w:r>
      <w:r w:rsidR="001012ED" w:rsidRPr="009C4BBC">
        <w:rPr>
          <w:rFonts w:ascii="Garamond" w:hAnsi="Garamond"/>
          <w:rPrChange w:id="55" w:author="Zhou, Yujun" w:date="2020-05-05T10:25:00Z">
            <w:rPr/>
          </w:rPrChange>
        </w:rPr>
        <w:t>even when the data are</w:t>
      </w:r>
      <w:r w:rsidRPr="009C4BBC">
        <w:rPr>
          <w:rFonts w:ascii="Garamond" w:hAnsi="Garamond"/>
          <w:rPrChange w:id="56" w:author="Zhou, Yujun" w:date="2020-05-05T10:25:00Z">
            <w:rPr/>
          </w:rPrChange>
        </w:rPr>
        <w:t xml:space="preserve"> imbalance</w:t>
      </w:r>
      <w:r w:rsidR="001012ED" w:rsidRPr="009C4BBC">
        <w:rPr>
          <w:rFonts w:ascii="Garamond" w:hAnsi="Garamond"/>
          <w:rPrChange w:id="57" w:author="Zhou, Yujun" w:date="2020-05-05T10:25:00Z">
            <w:rPr/>
          </w:rPrChange>
        </w:rPr>
        <w:t>d</w:t>
      </w:r>
      <w:r w:rsidRPr="009C4BBC">
        <w:rPr>
          <w:rFonts w:ascii="Garamond" w:hAnsi="Garamond"/>
          <w:rPrChange w:id="58" w:author="Zhou, Yujun" w:date="2020-05-05T10:25:00Z">
            <w:rPr/>
          </w:rPrChange>
        </w:rPr>
        <w:t xml:space="preserve">.  </w:t>
      </w:r>
      <w:r w:rsidRPr="009C4BBC">
        <w:rPr>
          <w:rFonts w:ascii="Garamond" w:eastAsia="SimSun" w:hAnsi="Garamond" w:cs="Times"/>
          <w:rPrChange w:id="59" w:author="Zhou, Yujun" w:date="2020-05-05T10:25:00Z">
            <w:rPr>
              <w:rFonts w:eastAsia="SimSun" w:cs="Times"/>
            </w:rPr>
          </w:rPrChange>
        </w:rPr>
        <w:t>Our paper demonstrates that this approach could be used in a scalable, automatically updated prediction model that could enhance the current famine early warning systems.</w:t>
      </w:r>
    </w:p>
    <w:p w14:paraId="52AD014D" w14:textId="1BD33663" w:rsidR="00092EBC" w:rsidRPr="004A1C39" w:rsidRDefault="00092EBC" w:rsidP="00092EBC">
      <w:pPr>
        <w:pStyle w:val="Teaser"/>
        <w:spacing w:before="0" w:line="480" w:lineRule="auto"/>
        <w:rPr>
          <w:rFonts w:ascii="Garamond" w:hAnsi="Garamond"/>
        </w:rPr>
      </w:pPr>
      <w:r w:rsidRPr="00541E46">
        <w:rPr>
          <w:rFonts w:ascii="Garamond" w:hAnsi="Garamond"/>
          <w:b/>
        </w:rPr>
        <w:t xml:space="preserve">Keywords: </w:t>
      </w:r>
      <w:r w:rsidRPr="00541E46">
        <w:rPr>
          <w:rFonts w:ascii="Garamond" w:hAnsi="Garamond"/>
        </w:rPr>
        <w:t xml:space="preserve">food insecurity, </w:t>
      </w:r>
      <w:r w:rsidR="004C15FE">
        <w:rPr>
          <w:rFonts w:ascii="Garamond" w:hAnsi="Garamond"/>
        </w:rPr>
        <w:t xml:space="preserve">machine </w:t>
      </w:r>
      <w:r w:rsidR="004B5146">
        <w:rPr>
          <w:rFonts w:ascii="Garamond" w:hAnsi="Garamond"/>
        </w:rPr>
        <w:t>learning,</w:t>
      </w:r>
      <w:r w:rsidRPr="00541E46">
        <w:rPr>
          <w:rFonts w:ascii="Garamond" w:hAnsi="Garamond"/>
        </w:rPr>
        <w:t xml:space="preserve"> early warning, Sub-Saharan Africa, famine</w:t>
      </w:r>
    </w:p>
    <w:p w14:paraId="1FFE624B" w14:textId="4FF7EE55" w:rsidR="00092EBC" w:rsidRDefault="00092EBC">
      <w:pPr>
        <w:rPr>
          <w:rFonts w:ascii="Garamond" w:hAnsi="Garamond"/>
        </w:rPr>
      </w:pPr>
    </w:p>
    <w:p w14:paraId="757F0958" w14:textId="34C1AD26" w:rsidR="004452F1" w:rsidRDefault="004452F1">
      <w:pPr>
        <w:rPr>
          <w:rFonts w:ascii="Garamond" w:eastAsiaTheme="minorEastAsia" w:hAnsi="Garamond"/>
        </w:rPr>
      </w:pPr>
      <w:r>
        <w:rPr>
          <w:rFonts w:ascii="Garamond" w:eastAsiaTheme="minorEastAsia" w:hAnsi="Garamond"/>
        </w:rPr>
        <w:lastRenderedPageBreak/>
        <w:br w:type="page"/>
      </w:r>
    </w:p>
    <w:p w14:paraId="051C6446" w14:textId="77777777" w:rsidR="004B365A" w:rsidRPr="009D77EC" w:rsidRDefault="004B365A">
      <w:pPr>
        <w:rPr>
          <w:rFonts w:ascii="Garamond" w:eastAsiaTheme="minorEastAsia" w:hAnsi="Garamond"/>
        </w:rPr>
      </w:pPr>
    </w:p>
    <w:p w14:paraId="37DC0579" w14:textId="45C2DB09" w:rsidR="00B57CDC" w:rsidRPr="00113E57" w:rsidRDefault="00B57CDC" w:rsidP="00B57CDC">
      <w:pPr>
        <w:spacing w:line="480" w:lineRule="auto"/>
        <w:jc w:val="center"/>
        <w:rPr>
          <w:rFonts w:ascii="Garamond" w:eastAsia="SimSun" w:hAnsi="Garamond"/>
          <w:b/>
          <w:lang w:eastAsia="en-US"/>
        </w:rPr>
      </w:pPr>
      <w:r w:rsidRPr="00113E57">
        <w:rPr>
          <w:rFonts w:ascii="Garamond" w:eastAsia="SimSun" w:hAnsi="Garamond"/>
          <w:b/>
          <w:lang w:eastAsia="en-US"/>
        </w:rPr>
        <w:t>Predict</w:t>
      </w:r>
      <w:r w:rsidR="009B0CCC">
        <w:rPr>
          <w:rFonts w:ascii="Garamond" w:eastAsia="SimSun" w:hAnsi="Garamond"/>
          <w:b/>
          <w:lang w:eastAsia="en-US"/>
        </w:rPr>
        <w:t>ing</w:t>
      </w:r>
      <w:r w:rsidRPr="00113E57">
        <w:rPr>
          <w:rFonts w:ascii="Garamond" w:eastAsia="SimSun" w:hAnsi="Garamond"/>
          <w:b/>
          <w:lang w:eastAsia="en-US"/>
        </w:rPr>
        <w:t xml:space="preserve"> Food Security with Machine </w:t>
      </w:r>
      <w:commentRangeStart w:id="60"/>
      <w:r w:rsidRPr="00113E57">
        <w:rPr>
          <w:rFonts w:ascii="Garamond" w:eastAsia="SimSun" w:hAnsi="Garamond"/>
          <w:b/>
          <w:lang w:eastAsia="en-US"/>
        </w:rPr>
        <w:t>Learning</w:t>
      </w:r>
      <w:commentRangeEnd w:id="60"/>
      <w:r w:rsidR="008B0FF1">
        <w:rPr>
          <w:rStyle w:val="CommentReference"/>
        </w:rPr>
        <w:commentReference w:id="60"/>
      </w:r>
    </w:p>
    <w:p w14:paraId="0BC7F4B9" w14:textId="7A94BE79" w:rsidR="00BF7061" w:rsidRPr="00B57CDC" w:rsidRDefault="00BF7061" w:rsidP="00B57CDC">
      <w:pPr>
        <w:pStyle w:val="ListParagraph"/>
        <w:numPr>
          <w:ilvl w:val="0"/>
          <w:numId w:val="7"/>
        </w:numPr>
        <w:rPr>
          <w:rFonts w:ascii="Garamond" w:eastAsia="Times New Roman" w:hAnsi="Garamond" w:cs="Times New Roman"/>
        </w:rPr>
      </w:pPr>
      <w:r w:rsidRPr="00B57CDC">
        <w:rPr>
          <w:rFonts w:ascii="Garamond" w:eastAsia="SimSun" w:hAnsi="Garamond" w:cs="Times"/>
          <w:b/>
          <w:bCs/>
          <w:color w:val="333333"/>
        </w:rPr>
        <w:t xml:space="preserve">Introduction </w:t>
      </w:r>
    </w:p>
    <w:p w14:paraId="375C22D7" w14:textId="77777777" w:rsidR="00B57CDC" w:rsidRPr="00B57CDC" w:rsidRDefault="00B57CDC" w:rsidP="00B57CDC">
      <w:pPr>
        <w:pStyle w:val="ListParagraph"/>
        <w:rPr>
          <w:rFonts w:ascii="Garamond" w:eastAsia="Times New Roman" w:hAnsi="Garamond" w:cs="Times New Roman"/>
        </w:rPr>
      </w:pPr>
    </w:p>
    <w:p w14:paraId="1B74ACB1" w14:textId="77777777" w:rsidR="00374621" w:rsidRDefault="001E6D20" w:rsidP="00A61A40">
      <w:pPr>
        <w:spacing w:line="480" w:lineRule="auto"/>
        <w:ind w:left="720"/>
        <w:rPr>
          <w:ins w:id="61" w:author="Baylis, Katherine R" w:date="2020-05-01T09:10:00Z"/>
          <w:rFonts w:ascii="Garamond" w:eastAsia="SimSun" w:hAnsi="Garamond" w:cs="Times"/>
          <w:color w:val="333333"/>
        </w:rPr>
      </w:pPr>
      <w:ins w:id="62" w:author="Baylis, Katherine R" w:date="2020-05-01T08:50:00Z">
        <w:r>
          <w:rPr>
            <w:rFonts w:ascii="Garamond" w:eastAsia="SimSun" w:hAnsi="Garamond" w:cs="Times"/>
            <w:color w:val="333333"/>
          </w:rPr>
          <w:t>Even before COVID-19, h</w:t>
        </w:r>
      </w:ins>
      <w:commentRangeStart w:id="63"/>
      <w:del w:id="64" w:author="Baylis, Katherine R" w:date="2020-05-01T08:50:00Z">
        <w:r w:rsidR="00A61A40" w:rsidDel="001E6D20">
          <w:rPr>
            <w:rFonts w:ascii="Garamond" w:eastAsia="SimSun" w:hAnsi="Garamond" w:cs="Times"/>
            <w:color w:val="333333"/>
          </w:rPr>
          <w:delText>H</w:delText>
        </w:r>
      </w:del>
      <w:r w:rsidR="00A61A40">
        <w:rPr>
          <w:rFonts w:ascii="Garamond" w:eastAsia="SimSun" w:hAnsi="Garamond" w:cs="Times"/>
          <w:color w:val="333333"/>
        </w:rPr>
        <w:t>unger c</w:t>
      </w:r>
      <w:r w:rsidR="00A61A40" w:rsidRPr="006D63F4">
        <w:rPr>
          <w:rFonts w:ascii="Garamond" w:eastAsia="SimSun" w:hAnsi="Garamond" w:cs="Times"/>
          <w:color w:val="333333"/>
        </w:rPr>
        <w:t xml:space="preserve">rises are increasing in frequency and severity in many parts of the world. Identifying the scale and scope of these crises in a timely and accurate fashion is essential for </w:t>
      </w:r>
      <w:r w:rsidR="00A61A40">
        <w:rPr>
          <w:rFonts w:ascii="Garamond" w:eastAsia="SimSun" w:hAnsi="Garamond" w:cs="Times"/>
          <w:color w:val="333333"/>
        </w:rPr>
        <w:t xml:space="preserve">providing </w:t>
      </w:r>
      <w:r w:rsidR="00A61A40" w:rsidRPr="006D63F4">
        <w:rPr>
          <w:rFonts w:ascii="Garamond" w:eastAsia="SimSun" w:hAnsi="Garamond" w:cs="Times"/>
          <w:color w:val="333333"/>
        </w:rPr>
        <w:t xml:space="preserve">food aid and </w:t>
      </w:r>
      <w:r w:rsidR="00A61A40">
        <w:rPr>
          <w:rFonts w:ascii="Garamond" w:eastAsia="SimSun" w:hAnsi="Garamond" w:cs="Times"/>
          <w:color w:val="333333"/>
        </w:rPr>
        <w:t xml:space="preserve">organizing </w:t>
      </w:r>
      <w:r w:rsidR="00A61A40" w:rsidRPr="006D63F4">
        <w:rPr>
          <w:rFonts w:ascii="Garamond" w:eastAsia="SimSun" w:hAnsi="Garamond" w:cs="Times"/>
          <w:color w:val="333333"/>
        </w:rPr>
        <w:t>humanitarian responses</w:t>
      </w:r>
      <w:r w:rsidR="00A61A40">
        <w:rPr>
          <w:rFonts w:ascii="Garamond" w:eastAsia="SimSun" w:hAnsi="Garamond" w:cs="Times"/>
          <w:color w:val="333333"/>
        </w:rPr>
        <w:t xml:space="preserve"> to mitigate the long-run effects of food insecurity</w:t>
      </w:r>
      <w:r w:rsidR="00A61A40" w:rsidRPr="006D63F4">
        <w:rPr>
          <w:rFonts w:ascii="Garamond" w:eastAsia="SimSun" w:hAnsi="Garamond" w:cs="Times"/>
          <w:color w:val="333333"/>
        </w:rPr>
        <w:t xml:space="preserve">. </w:t>
      </w:r>
      <w:commentRangeEnd w:id="63"/>
      <w:r w:rsidR="00A62715">
        <w:rPr>
          <w:rStyle w:val="CommentReference"/>
        </w:rPr>
        <w:commentReference w:id="63"/>
      </w:r>
      <w:r w:rsidR="00A61A40" w:rsidRPr="006D63F4">
        <w:rPr>
          <w:rFonts w:ascii="Garamond" w:eastAsia="SimSun" w:hAnsi="Garamond" w:cs="Times"/>
          <w:color w:val="333333"/>
        </w:rPr>
        <w:t xml:space="preserve">Without </w:t>
      </w:r>
      <w:r w:rsidR="00C4560E">
        <w:rPr>
          <w:rFonts w:ascii="Garamond" w:eastAsia="SimSun" w:hAnsi="Garamond" w:cs="Times"/>
          <w:color w:val="333333"/>
        </w:rPr>
        <w:t xml:space="preserve">timely identification </w:t>
      </w:r>
      <w:r w:rsidR="00B20A7E">
        <w:rPr>
          <w:rFonts w:ascii="Garamond" w:eastAsia="SimSun" w:hAnsi="Garamond" w:cs="Times"/>
          <w:color w:val="333333"/>
        </w:rPr>
        <w:t>to target</w:t>
      </w:r>
      <w:r w:rsidR="00C4560E">
        <w:rPr>
          <w:rFonts w:ascii="Garamond" w:eastAsia="SimSun" w:hAnsi="Garamond" w:cs="Times"/>
          <w:color w:val="333333"/>
        </w:rPr>
        <w:t xml:space="preserve"> the vulnerable population</w:t>
      </w:r>
      <w:r w:rsidR="00B20A7E">
        <w:rPr>
          <w:rFonts w:ascii="Garamond" w:eastAsia="SimSun" w:hAnsi="Garamond" w:cs="Times"/>
          <w:color w:val="333333"/>
        </w:rPr>
        <w:t>,</w:t>
      </w:r>
      <w:r w:rsidR="00A61A40" w:rsidRPr="006D63F4">
        <w:rPr>
          <w:rFonts w:ascii="Garamond" w:eastAsia="SimSun" w:hAnsi="Garamond" w:cs="Times"/>
          <w:color w:val="333333"/>
        </w:rPr>
        <w:t xml:space="preserve"> food aid often fails to arrive</w:t>
      </w:r>
      <w:r w:rsidR="00E97B33">
        <w:rPr>
          <w:rFonts w:ascii="Garamond" w:eastAsia="SimSun" w:hAnsi="Garamond" w:cs="Times"/>
          <w:color w:val="333333"/>
        </w:rPr>
        <w:t xml:space="preserve"> in</w:t>
      </w:r>
      <w:r w:rsidR="00A61A40" w:rsidRPr="006D63F4">
        <w:rPr>
          <w:rFonts w:ascii="Garamond" w:eastAsia="SimSun" w:hAnsi="Garamond" w:cs="Times"/>
          <w:color w:val="333333"/>
        </w:rPr>
        <w:t xml:space="preserve"> the areas in time where the assistance </w:t>
      </w:r>
      <w:r w:rsidR="00043E48">
        <w:rPr>
          <w:rFonts w:ascii="Garamond" w:eastAsia="SimSun" w:hAnsi="Garamond" w:cs="Times"/>
          <w:color w:val="333333"/>
        </w:rPr>
        <w:t>is</w:t>
      </w:r>
      <w:r w:rsidR="00A61A40" w:rsidRPr="006D63F4">
        <w:rPr>
          <w:rFonts w:ascii="Garamond" w:eastAsia="SimSun" w:hAnsi="Garamond" w:cs="Times"/>
          <w:color w:val="333333"/>
        </w:rPr>
        <w:t xml:space="preserve"> needed the most (Barrett and Headey 2014). One of the many reasons that prevent building a successful early warning system is that data are scarce, and data collection is costly </w:t>
      </w:r>
      <w:r w:rsidR="00A61A40">
        <w:rPr>
          <w:rFonts w:ascii="Garamond" w:eastAsia="SimSun" w:hAnsi="Garamond" w:cs="Times"/>
          <w:color w:val="333333"/>
        </w:rPr>
        <w:t>(</w:t>
      </w:r>
      <w:r w:rsidR="00A61A40" w:rsidRPr="006D63F4">
        <w:rPr>
          <w:rFonts w:ascii="Garamond" w:eastAsia="SimSun" w:hAnsi="Garamond" w:cs="Times"/>
          <w:color w:val="333333"/>
        </w:rPr>
        <w:t>Hutchinson 1991). The data gap hinders efforts to effectively target the population in need and calls for the use of data and method</w:t>
      </w:r>
      <w:r w:rsidR="00E14D70">
        <w:rPr>
          <w:rFonts w:ascii="Garamond" w:eastAsia="SimSun" w:hAnsi="Garamond" w:cs="Times"/>
          <w:color w:val="333333"/>
        </w:rPr>
        <w:t>s</w:t>
      </w:r>
      <w:r w:rsidR="00A61A40" w:rsidRPr="006D63F4">
        <w:rPr>
          <w:rFonts w:ascii="Garamond" w:eastAsia="SimSun" w:hAnsi="Garamond" w:cs="Times"/>
          <w:color w:val="333333"/>
        </w:rPr>
        <w:t xml:space="preserve"> that are cost-effective and accurate. </w:t>
      </w:r>
    </w:p>
    <w:p w14:paraId="33F2FF66" w14:textId="0746CBE5" w:rsidR="00A61A40" w:rsidRPr="006D63F4" w:rsidRDefault="00374621" w:rsidP="00A61A40">
      <w:pPr>
        <w:spacing w:line="480" w:lineRule="auto"/>
        <w:ind w:left="720"/>
        <w:rPr>
          <w:rFonts w:ascii="Garamond" w:eastAsia="SimSun" w:hAnsi="Garamond" w:cs="Times"/>
          <w:color w:val="333333"/>
        </w:rPr>
      </w:pPr>
      <w:ins w:id="65" w:author="Baylis, Katherine R" w:date="2020-05-01T09:10:00Z">
        <w:r>
          <w:rPr>
            <w:rFonts w:ascii="Garamond" w:eastAsia="SimSun" w:hAnsi="Garamond" w:cs="Times"/>
            <w:color w:val="333333"/>
          </w:rPr>
          <w:t xml:space="preserve">     </w:t>
        </w:r>
      </w:ins>
      <w:r w:rsidR="00A61A40" w:rsidRPr="006D63F4">
        <w:rPr>
          <w:rFonts w:ascii="Garamond" w:eastAsia="SimSun" w:hAnsi="Garamond" w:cs="Times"/>
          <w:color w:val="333333"/>
        </w:rPr>
        <w:t>Currently, governments</w:t>
      </w:r>
      <w:r w:rsidR="001D0DB3">
        <w:rPr>
          <w:rFonts w:ascii="Garamond" w:eastAsia="SimSun" w:hAnsi="Garamond" w:cs="Times"/>
          <w:color w:val="333333"/>
        </w:rPr>
        <w:t>, donors</w:t>
      </w:r>
      <w:r w:rsidR="00A96DDB">
        <w:rPr>
          <w:rFonts w:ascii="Garamond" w:eastAsia="SimSun" w:hAnsi="Garamond" w:cs="Times"/>
          <w:color w:val="333333"/>
        </w:rPr>
        <w:t>,</w:t>
      </w:r>
      <w:r w:rsidR="00A61A40" w:rsidRPr="006D63F4">
        <w:rPr>
          <w:rFonts w:ascii="Garamond" w:eastAsia="SimSun" w:hAnsi="Garamond" w:cs="Times"/>
          <w:color w:val="333333"/>
        </w:rPr>
        <w:t xml:space="preserve"> and NGOs in </w:t>
      </w:r>
      <w:del w:id="66" w:author="Baylis, Katherine R" w:date="2020-05-01T09:10:00Z">
        <w:r w:rsidR="00A61A40" w:rsidRPr="006D63F4" w:rsidDel="00374621">
          <w:rPr>
            <w:rFonts w:ascii="Garamond" w:eastAsia="SimSun" w:hAnsi="Garamond" w:cs="Times"/>
            <w:color w:val="333333"/>
          </w:rPr>
          <w:delText xml:space="preserve">the </w:delText>
        </w:r>
      </w:del>
      <w:r w:rsidR="00A61A40" w:rsidRPr="006D63F4">
        <w:rPr>
          <w:rFonts w:ascii="Garamond" w:eastAsia="SimSun" w:hAnsi="Garamond" w:cs="Times"/>
          <w:color w:val="333333"/>
        </w:rPr>
        <w:t>sub-Saharan Africa</w:t>
      </w:r>
      <w:del w:id="67" w:author="Baylis, Katherine R" w:date="2020-05-01T09:10:00Z">
        <w:r w:rsidR="00A61A40" w:rsidRPr="006D63F4" w:rsidDel="00374621">
          <w:rPr>
            <w:rFonts w:ascii="Garamond" w:eastAsia="SimSun" w:hAnsi="Garamond" w:cs="Times"/>
            <w:color w:val="333333"/>
          </w:rPr>
          <w:delText xml:space="preserve"> region</w:delText>
        </w:r>
      </w:del>
      <w:r w:rsidR="00A61A40" w:rsidRPr="006D63F4">
        <w:rPr>
          <w:rFonts w:ascii="Garamond" w:eastAsia="SimSun" w:hAnsi="Garamond" w:cs="Times"/>
          <w:color w:val="333333"/>
        </w:rPr>
        <w:t xml:space="preserve"> </w:t>
      </w:r>
      <w:r w:rsidR="001D0DB3">
        <w:rPr>
          <w:rFonts w:ascii="Garamond" w:eastAsia="SimSun" w:hAnsi="Garamond" w:cs="Times"/>
          <w:color w:val="333333"/>
        </w:rPr>
        <w:t>often rely</w:t>
      </w:r>
      <w:r w:rsidR="001D0DB3" w:rsidRPr="006D63F4">
        <w:rPr>
          <w:rFonts w:ascii="Garamond" w:eastAsia="SimSun" w:hAnsi="Garamond" w:cs="Times"/>
          <w:color w:val="333333"/>
        </w:rPr>
        <w:t xml:space="preserve"> </w:t>
      </w:r>
      <w:ins w:id="68" w:author="Baylis, Katherine R" w:date="2020-05-01T09:10:00Z">
        <w:r>
          <w:rPr>
            <w:rFonts w:ascii="Garamond" w:eastAsia="SimSun" w:hAnsi="Garamond" w:cs="Times"/>
            <w:color w:val="333333"/>
          </w:rPr>
          <w:t xml:space="preserve">on </w:t>
        </w:r>
      </w:ins>
      <w:r w:rsidR="00A61A40" w:rsidRPr="006D63F4">
        <w:rPr>
          <w:rFonts w:ascii="Garamond" w:eastAsia="SimSun" w:hAnsi="Garamond" w:cs="Times"/>
          <w:color w:val="333333"/>
        </w:rPr>
        <w:t xml:space="preserve">the Integrated Food Security Phase Classification System (IPC) </w:t>
      </w:r>
      <w:r w:rsidR="001D0DB3">
        <w:rPr>
          <w:rFonts w:ascii="Garamond" w:eastAsia="SimSun" w:hAnsi="Garamond" w:cs="Times"/>
          <w:color w:val="333333"/>
        </w:rPr>
        <w:t>for</w:t>
      </w:r>
      <w:r w:rsidR="00A61A40" w:rsidRPr="006D63F4">
        <w:rPr>
          <w:rFonts w:ascii="Garamond" w:eastAsia="SimSun" w:hAnsi="Garamond" w:cs="Times"/>
          <w:color w:val="333333"/>
        </w:rPr>
        <w:t xml:space="preserve"> early warning. The IPC</w:t>
      </w:r>
      <w:r w:rsidR="00A61A40">
        <w:rPr>
          <w:rFonts w:ascii="Garamond" w:eastAsia="SimSun" w:hAnsi="Garamond" w:cs="Times"/>
          <w:color w:val="333333"/>
        </w:rPr>
        <w:t xml:space="preserve"> uses a Delphic system that requires detailed on-the</w:t>
      </w:r>
      <w:r w:rsidR="00E14D70">
        <w:rPr>
          <w:rFonts w:ascii="Garamond" w:eastAsia="SimSun" w:hAnsi="Garamond" w:cs="Times"/>
          <w:color w:val="333333"/>
        </w:rPr>
        <w:t>-</w:t>
      </w:r>
      <w:r w:rsidR="00A61A40">
        <w:rPr>
          <w:rFonts w:ascii="Garamond" w:eastAsia="SimSun" w:hAnsi="Garamond" w:cs="Times"/>
          <w:color w:val="333333"/>
        </w:rPr>
        <w:t>ground data and</w:t>
      </w:r>
      <w:r w:rsidR="00A61A40" w:rsidRPr="006D63F4">
        <w:rPr>
          <w:rFonts w:ascii="Garamond" w:eastAsia="SimSun" w:hAnsi="Garamond" w:cs="Times"/>
          <w:color w:val="333333"/>
        </w:rPr>
        <w:t xml:space="preserve"> is updated quarterly for each livelihood zone</w:t>
      </w:r>
      <w:r w:rsidR="009D7DA9">
        <w:rPr>
          <w:rFonts w:ascii="Garamond" w:eastAsia="SimSun" w:hAnsi="Garamond" w:cs="Times"/>
          <w:color w:val="333333"/>
        </w:rPr>
        <w:t>.</w:t>
      </w:r>
      <w:r w:rsidR="00A61A40" w:rsidRPr="006D63F4">
        <w:rPr>
          <w:rFonts w:ascii="Garamond" w:eastAsia="SimSun" w:hAnsi="Garamond" w:cs="Times"/>
          <w:color w:val="333333"/>
        </w:rPr>
        <w:t xml:space="preserve"> </w:t>
      </w:r>
      <w:r w:rsidR="009D7DA9">
        <w:rPr>
          <w:rFonts w:ascii="Garamond" w:eastAsia="SimSun" w:hAnsi="Garamond" w:cs="Times"/>
          <w:color w:val="333333"/>
        </w:rPr>
        <w:t xml:space="preserve">The </w:t>
      </w:r>
      <w:r w:rsidR="00774818">
        <w:rPr>
          <w:rFonts w:ascii="Garamond" w:eastAsia="SimSun" w:hAnsi="Garamond" w:cs="Times"/>
          <w:color w:val="333333"/>
        </w:rPr>
        <w:t xml:space="preserve">lack of </w:t>
      </w:r>
      <w:r w:rsidR="009D7DA9">
        <w:rPr>
          <w:rFonts w:ascii="Garamond" w:eastAsia="SimSun" w:hAnsi="Garamond" w:cs="Times"/>
          <w:color w:val="333333"/>
        </w:rPr>
        <w:t>spatial</w:t>
      </w:r>
      <w:r w:rsidR="00774818">
        <w:rPr>
          <w:rFonts w:ascii="Garamond" w:eastAsia="SimSun" w:hAnsi="Garamond" w:cs="Times"/>
          <w:color w:val="333333"/>
        </w:rPr>
        <w:t xml:space="preserve"> </w:t>
      </w:r>
      <w:del w:id="69" w:author="Baylis, Katherine R" w:date="2020-05-01T09:11:00Z">
        <w:r w:rsidR="00774818" w:rsidDel="00374621">
          <w:rPr>
            <w:rFonts w:ascii="Garamond" w:eastAsia="SimSun" w:hAnsi="Garamond" w:cs="Times"/>
            <w:color w:val="333333"/>
          </w:rPr>
          <w:delText xml:space="preserve">details </w:delText>
        </w:r>
      </w:del>
      <w:ins w:id="70" w:author="Baylis, Katherine R" w:date="2020-05-01T09:11:00Z">
        <w:r>
          <w:rPr>
            <w:rFonts w:ascii="Garamond" w:eastAsia="SimSun" w:hAnsi="Garamond" w:cs="Times"/>
            <w:color w:val="333333"/>
          </w:rPr>
          <w:t xml:space="preserve">granularity </w:t>
        </w:r>
      </w:ins>
      <w:r w:rsidR="00774818">
        <w:rPr>
          <w:rFonts w:ascii="Garamond" w:eastAsia="SimSun" w:hAnsi="Garamond" w:cs="Times"/>
          <w:color w:val="333333"/>
        </w:rPr>
        <w:t>in prediction</w:t>
      </w:r>
      <w:r w:rsidR="009D7DA9">
        <w:rPr>
          <w:rFonts w:ascii="Garamond" w:eastAsia="SimSun" w:hAnsi="Garamond" w:cs="Times"/>
          <w:color w:val="333333"/>
        </w:rPr>
        <w:t xml:space="preserve"> </w:t>
      </w:r>
      <w:commentRangeStart w:id="71"/>
      <w:r w:rsidR="009D7DA9" w:rsidRPr="00FD464E">
        <w:rPr>
          <w:rFonts w:ascii="Garamond" w:eastAsia="SimSun" w:hAnsi="Garamond" w:cs="Times"/>
          <w:strike/>
          <w:color w:val="333333"/>
        </w:rPr>
        <w:t>scope</w:t>
      </w:r>
      <w:commentRangeEnd w:id="71"/>
      <w:r w:rsidR="009D7DA9" w:rsidRPr="00FD464E">
        <w:rPr>
          <w:rStyle w:val="CommentReference"/>
          <w:strike/>
        </w:rPr>
        <w:commentReference w:id="71"/>
      </w:r>
      <w:r w:rsidR="009D7DA9">
        <w:rPr>
          <w:rFonts w:ascii="Garamond" w:eastAsia="SimSun" w:hAnsi="Garamond" w:cs="Times"/>
          <w:color w:val="333333"/>
        </w:rPr>
        <w:t xml:space="preserve"> makes it</w:t>
      </w:r>
      <w:r w:rsidR="00A61A40">
        <w:rPr>
          <w:rFonts w:ascii="Garamond" w:eastAsia="SimSun" w:hAnsi="Garamond" w:cs="Times"/>
          <w:color w:val="333333"/>
        </w:rPr>
        <w:t xml:space="preserve"> difficult to identify specific villages</w:t>
      </w:r>
      <w:r w:rsidR="001D0DB3">
        <w:rPr>
          <w:rFonts w:ascii="Garamond" w:eastAsia="SimSun" w:hAnsi="Garamond" w:cs="Times"/>
          <w:color w:val="333333"/>
        </w:rPr>
        <w:t xml:space="preserve"> within livelihood zones</w:t>
      </w:r>
      <w:r w:rsidR="00A61A40">
        <w:rPr>
          <w:rFonts w:ascii="Garamond" w:eastAsia="SimSun" w:hAnsi="Garamond" w:cs="Times"/>
          <w:color w:val="333333"/>
        </w:rPr>
        <w:t xml:space="preserve"> that might be at risk</w:t>
      </w:r>
      <w:r w:rsidR="00A61A40" w:rsidRPr="006D63F4">
        <w:rPr>
          <w:rFonts w:ascii="Garamond" w:eastAsia="SimSun" w:hAnsi="Garamond" w:cs="Times"/>
          <w:color w:val="333333"/>
        </w:rPr>
        <w:t xml:space="preserve"> of hunger in the near term. </w:t>
      </w:r>
    </w:p>
    <w:p w14:paraId="43CE89E2" w14:textId="0528BF7D" w:rsidR="000E2DBA" w:rsidRDefault="00374621" w:rsidP="000E2DBA">
      <w:pPr>
        <w:spacing w:line="480" w:lineRule="auto"/>
        <w:ind w:left="720"/>
        <w:rPr>
          <w:rFonts w:ascii="Garamond" w:eastAsia="SimSun" w:hAnsi="Garamond" w:cs="Times"/>
          <w:color w:val="333333"/>
        </w:rPr>
      </w:pPr>
      <w:ins w:id="72" w:author="Baylis, Katherine R" w:date="2020-05-01T09:11:00Z">
        <w:r>
          <w:rPr>
            <w:rFonts w:ascii="Garamond" w:eastAsia="SimSun" w:hAnsi="Garamond" w:cs="Times"/>
            <w:color w:val="333333"/>
          </w:rPr>
          <w:t xml:space="preserve">     </w:t>
        </w:r>
      </w:ins>
      <w:r w:rsidR="00A61A40" w:rsidRPr="006D63F4">
        <w:rPr>
          <w:rFonts w:ascii="Garamond" w:eastAsia="SimSun" w:hAnsi="Garamond" w:cs="Times"/>
          <w:color w:val="333333"/>
        </w:rPr>
        <w:t xml:space="preserve">The recent increase in available data </w:t>
      </w:r>
      <w:r w:rsidR="00043E48">
        <w:rPr>
          <w:rFonts w:ascii="Garamond" w:eastAsia="SimSun" w:hAnsi="Garamond" w:cs="Times"/>
          <w:color w:val="333333"/>
        </w:rPr>
        <w:t>on</w:t>
      </w:r>
      <w:r w:rsidR="00A61A40" w:rsidRPr="006D63F4">
        <w:rPr>
          <w:rFonts w:ascii="Garamond" w:eastAsia="SimSun" w:hAnsi="Garamond" w:cs="Times"/>
          <w:color w:val="333333"/>
        </w:rPr>
        <w:t xml:space="preserve"> geography, weather, and market price for food staples provide</w:t>
      </w:r>
      <w:r w:rsidR="00A61A40">
        <w:rPr>
          <w:rFonts w:ascii="Garamond" w:eastAsia="SimSun" w:hAnsi="Garamond" w:cs="Times"/>
          <w:color w:val="333333"/>
        </w:rPr>
        <w:t>s</w:t>
      </w:r>
      <w:r w:rsidR="00A61A40" w:rsidRPr="006D63F4">
        <w:rPr>
          <w:rFonts w:ascii="Garamond" w:eastAsia="SimSun" w:hAnsi="Garamond" w:cs="Times"/>
          <w:color w:val="333333"/>
        </w:rPr>
        <w:t xml:space="preserve"> us with the opportunity </w:t>
      </w:r>
      <w:r w:rsidR="00A61A40">
        <w:rPr>
          <w:rFonts w:ascii="Garamond" w:eastAsia="SimSun" w:hAnsi="Garamond" w:cs="Times"/>
          <w:color w:val="333333"/>
        </w:rPr>
        <w:t>to</w:t>
      </w:r>
      <w:r w:rsidR="00A61A40" w:rsidRPr="006D63F4">
        <w:rPr>
          <w:rFonts w:ascii="Garamond" w:eastAsia="SimSun" w:hAnsi="Garamond" w:cs="Times"/>
          <w:color w:val="333333"/>
        </w:rPr>
        <w:t xml:space="preserve"> </w:t>
      </w:r>
      <w:r w:rsidR="00A61A40">
        <w:rPr>
          <w:rFonts w:ascii="Garamond" w:eastAsia="SimSun" w:hAnsi="Garamond" w:cs="Times"/>
          <w:color w:val="333333"/>
        </w:rPr>
        <w:t>predict</w:t>
      </w:r>
      <w:r w:rsidR="00A61A40" w:rsidRPr="006D63F4">
        <w:rPr>
          <w:rFonts w:ascii="Garamond" w:eastAsia="SimSun" w:hAnsi="Garamond" w:cs="Times"/>
          <w:color w:val="333333"/>
        </w:rPr>
        <w:t xml:space="preserve"> food security</w:t>
      </w:r>
      <w:r w:rsidR="00A61A40">
        <w:rPr>
          <w:rFonts w:ascii="Garamond" w:eastAsia="SimSun" w:hAnsi="Garamond" w:cs="Times"/>
          <w:color w:val="333333"/>
        </w:rPr>
        <w:t xml:space="preserve"> more frequently</w:t>
      </w:r>
      <w:r w:rsidR="00A61A40" w:rsidRPr="006D63F4">
        <w:rPr>
          <w:rFonts w:ascii="Garamond" w:eastAsia="SimSun" w:hAnsi="Garamond" w:cs="Times"/>
          <w:color w:val="333333"/>
        </w:rPr>
        <w:t xml:space="preserve"> </w:t>
      </w:r>
      <w:r w:rsidR="00A61A40">
        <w:rPr>
          <w:rFonts w:ascii="Garamond" w:eastAsia="SimSun" w:hAnsi="Garamond" w:cs="Times"/>
          <w:color w:val="333333"/>
        </w:rPr>
        <w:t>at</w:t>
      </w:r>
      <w:r w:rsidR="00A61A40" w:rsidRPr="006D63F4">
        <w:rPr>
          <w:rFonts w:ascii="Garamond" w:eastAsia="SimSun" w:hAnsi="Garamond" w:cs="Times"/>
          <w:color w:val="333333"/>
        </w:rPr>
        <w:t xml:space="preserve"> a finer geographic level. </w:t>
      </w:r>
      <w:r w:rsidR="00043E48">
        <w:rPr>
          <w:rFonts w:ascii="Garamond" w:eastAsia="SimSun" w:hAnsi="Garamond" w:cs="Times"/>
          <w:color w:val="333333"/>
        </w:rPr>
        <w:t xml:space="preserve"> The use of remotely sensed data to predict socio-economic outcomes is growing r</w:t>
      </w:r>
      <w:r w:rsidR="001D0DB3">
        <w:rPr>
          <w:rFonts w:ascii="Garamond" w:eastAsia="SimSun" w:hAnsi="Garamond" w:cs="Times"/>
          <w:color w:val="333333"/>
        </w:rPr>
        <w:t>apidly</w:t>
      </w:r>
      <w:r w:rsidR="00043E48">
        <w:rPr>
          <w:rFonts w:ascii="Garamond" w:eastAsia="SimSun" w:hAnsi="Garamond" w:cs="Times"/>
          <w:color w:val="333333"/>
        </w:rPr>
        <w:t xml:space="preserve">.  </w:t>
      </w:r>
      <w:r w:rsidR="00A61A40">
        <w:rPr>
          <w:rFonts w:ascii="Garamond" w:eastAsia="SimSun" w:hAnsi="Garamond" w:cs="Times"/>
          <w:color w:val="333333"/>
        </w:rPr>
        <w:t xml:space="preserve">Nightlights data </w:t>
      </w:r>
      <w:r w:rsidR="00A61A40" w:rsidRPr="006D63F4">
        <w:rPr>
          <w:rFonts w:ascii="Garamond" w:eastAsia="SimSun" w:hAnsi="Garamond" w:cs="Times"/>
          <w:color w:val="333333"/>
        </w:rPr>
        <w:t>(Chen and Nordhaus 2011; Henderson et al. 2012)</w:t>
      </w:r>
      <w:r w:rsidR="00A61A40">
        <w:rPr>
          <w:rFonts w:ascii="Garamond" w:eastAsia="SimSun" w:hAnsi="Garamond" w:cs="Times"/>
          <w:color w:val="333333"/>
        </w:rPr>
        <w:t xml:space="preserve"> can serve as a proxy for economic activity</w:t>
      </w:r>
      <w:r w:rsidR="00E14D70">
        <w:rPr>
          <w:rFonts w:ascii="Garamond" w:eastAsia="SimSun" w:hAnsi="Garamond" w:cs="Times"/>
          <w:color w:val="333333"/>
        </w:rPr>
        <w:t>,</w:t>
      </w:r>
      <w:r w:rsidR="00A61A40">
        <w:rPr>
          <w:rFonts w:ascii="Garamond" w:eastAsia="SimSun" w:hAnsi="Garamond" w:cs="Times"/>
          <w:color w:val="333333"/>
        </w:rPr>
        <w:t xml:space="preserve"> but variations in the </w:t>
      </w:r>
      <w:r w:rsidR="00A61A40" w:rsidRPr="00CF3141">
        <w:rPr>
          <w:rFonts w:ascii="Garamond" w:eastAsia="SimSun" w:hAnsi="Garamond" w:cs="Times"/>
          <w:color w:val="333333"/>
        </w:rPr>
        <w:t>nightlight intensity</w:t>
      </w:r>
      <w:r w:rsidR="00A61A40">
        <w:rPr>
          <w:rFonts w:ascii="Garamond" w:eastAsia="SimSun" w:hAnsi="Garamond" w:cs="Times"/>
          <w:color w:val="333333"/>
        </w:rPr>
        <w:t xml:space="preserve"> </w:t>
      </w:r>
      <w:r w:rsidR="002E267D">
        <w:rPr>
          <w:rFonts w:ascii="Garamond" w:eastAsia="SimSun" w:hAnsi="Garamond" w:cs="Times"/>
          <w:color w:val="333333"/>
        </w:rPr>
        <w:t>are</w:t>
      </w:r>
      <w:r w:rsidR="00A61A40">
        <w:rPr>
          <w:rFonts w:ascii="Garamond" w:eastAsia="SimSun" w:hAnsi="Garamond" w:cs="Times"/>
          <w:color w:val="333333"/>
        </w:rPr>
        <w:t xml:space="preserve"> too low </w:t>
      </w:r>
      <w:r w:rsidR="00A61A40" w:rsidRPr="00CF3141">
        <w:rPr>
          <w:rFonts w:ascii="Garamond" w:eastAsia="SimSun" w:hAnsi="Garamond" w:cs="Times"/>
          <w:color w:val="333333"/>
        </w:rPr>
        <w:t>in remote rural or better off urban areas</w:t>
      </w:r>
      <w:r w:rsidR="00A61A40">
        <w:rPr>
          <w:rFonts w:ascii="Garamond" w:eastAsia="SimSun" w:hAnsi="Garamond" w:cs="Times"/>
          <w:color w:val="333333"/>
        </w:rPr>
        <w:t xml:space="preserve"> to detect any substa</w:t>
      </w:r>
      <w:r w:rsidR="00A61A40" w:rsidRPr="00CF3141">
        <w:rPr>
          <w:rFonts w:ascii="Garamond" w:eastAsia="SimSun" w:hAnsi="Garamond" w:cs="Times"/>
          <w:color w:val="333333"/>
        </w:rPr>
        <w:t xml:space="preserve">ntial changes in economic outcomes. </w:t>
      </w:r>
      <w:r w:rsidR="00A61A40">
        <w:rPr>
          <w:rFonts w:ascii="Garamond" w:eastAsia="SimSun" w:hAnsi="Garamond" w:cs="Times"/>
          <w:color w:val="333333"/>
        </w:rPr>
        <w:t xml:space="preserve">Mobile phone data </w:t>
      </w:r>
      <w:r w:rsidR="00A61A40" w:rsidRPr="006D63F4">
        <w:rPr>
          <w:rFonts w:ascii="Garamond" w:eastAsia="SimSun" w:hAnsi="Garamond" w:cs="Times"/>
          <w:color w:val="333333"/>
        </w:rPr>
        <w:t>(</w:t>
      </w:r>
      <w:proofErr w:type="spellStart"/>
      <w:r w:rsidR="000F4CD3" w:rsidRPr="000F4CD3">
        <w:rPr>
          <w:rFonts w:ascii="Garamond" w:eastAsia="SimSun" w:hAnsi="Garamond" w:cs="Times"/>
          <w:color w:val="333333"/>
        </w:rPr>
        <w:t>Blumenstock</w:t>
      </w:r>
      <w:proofErr w:type="spellEnd"/>
      <w:r w:rsidR="000F4CD3" w:rsidRPr="000F4CD3">
        <w:rPr>
          <w:rFonts w:ascii="Garamond" w:eastAsia="SimSun" w:hAnsi="Garamond" w:cs="Times"/>
          <w:color w:val="333333"/>
        </w:rPr>
        <w:t xml:space="preserve">, </w:t>
      </w:r>
      <w:proofErr w:type="spellStart"/>
      <w:r w:rsidR="000F4CD3" w:rsidRPr="000F4CD3">
        <w:rPr>
          <w:rFonts w:ascii="Garamond" w:eastAsia="SimSun" w:hAnsi="Garamond" w:cs="Times"/>
          <w:color w:val="333333"/>
        </w:rPr>
        <w:t>Cadamuro</w:t>
      </w:r>
      <w:proofErr w:type="spellEnd"/>
      <w:r w:rsidR="000F4CD3">
        <w:rPr>
          <w:rFonts w:ascii="Garamond" w:eastAsia="SimSun" w:hAnsi="Garamond" w:cs="Times"/>
          <w:color w:val="333333"/>
        </w:rPr>
        <w:t>,</w:t>
      </w:r>
      <w:r w:rsidR="000F4CD3" w:rsidRPr="000F4CD3">
        <w:rPr>
          <w:rFonts w:ascii="Garamond" w:eastAsia="SimSun" w:hAnsi="Garamond" w:cs="Times"/>
          <w:color w:val="333333"/>
        </w:rPr>
        <w:t xml:space="preserve"> </w:t>
      </w:r>
      <w:r w:rsidR="000F4CD3">
        <w:rPr>
          <w:rFonts w:ascii="Garamond" w:eastAsia="SimSun" w:hAnsi="Garamond" w:cs="Times"/>
          <w:color w:val="333333"/>
        </w:rPr>
        <w:t>and</w:t>
      </w:r>
      <w:r w:rsidR="000F4CD3" w:rsidRPr="000F4CD3">
        <w:rPr>
          <w:rFonts w:ascii="Garamond" w:eastAsia="SimSun" w:hAnsi="Garamond" w:cs="Times"/>
          <w:color w:val="333333"/>
        </w:rPr>
        <w:t xml:space="preserve"> </w:t>
      </w:r>
      <w:proofErr w:type="gramStart"/>
      <w:r w:rsidR="000F4CD3" w:rsidRPr="000F4CD3">
        <w:rPr>
          <w:rFonts w:ascii="Garamond" w:eastAsia="SimSun" w:hAnsi="Garamond" w:cs="Times"/>
          <w:color w:val="333333"/>
        </w:rPr>
        <w:t>On</w:t>
      </w:r>
      <w:proofErr w:type="gramEnd"/>
      <w:r w:rsidR="000F4CD3">
        <w:rPr>
          <w:rFonts w:ascii="Garamond" w:eastAsia="SimSun" w:hAnsi="Garamond" w:cs="Times"/>
          <w:color w:val="333333"/>
        </w:rPr>
        <w:t xml:space="preserve"> (2015)</w:t>
      </w:r>
      <w:r w:rsidR="00A61A40" w:rsidRPr="006D63F4">
        <w:rPr>
          <w:rFonts w:ascii="Garamond" w:eastAsia="SimSun" w:hAnsi="Garamond" w:cs="Times"/>
          <w:color w:val="333333"/>
        </w:rPr>
        <w:t xml:space="preserve">; </w:t>
      </w:r>
      <w:bookmarkStart w:id="73" w:name="_Hlk20989096"/>
      <w:r w:rsidR="00A61A40" w:rsidRPr="006D63F4">
        <w:rPr>
          <w:rFonts w:ascii="Garamond" w:eastAsia="SimSun" w:hAnsi="Garamond" w:cs="Times"/>
          <w:color w:val="333333"/>
        </w:rPr>
        <w:t>Steele et al.,</w:t>
      </w:r>
      <w:r w:rsidR="00A61A40">
        <w:rPr>
          <w:rFonts w:ascii="Garamond" w:eastAsia="SimSun" w:hAnsi="Garamond" w:cs="Times"/>
          <w:color w:val="333333"/>
        </w:rPr>
        <w:t xml:space="preserve"> </w:t>
      </w:r>
      <w:r w:rsidR="00A61A40" w:rsidRPr="006D63F4">
        <w:rPr>
          <w:rFonts w:ascii="Garamond" w:eastAsia="SimSun" w:hAnsi="Garamond" w:cs="Times"/>
          <w:color w:val="333333"/>
        </w:rPr>
        <w:t>2017</w:t>
      </w:r>
      <w:bookmarkEnd w:id="73"/>
      <w:r w:rsidR="00A61A40" w:rsidRPr="006D63F4">
        <w:rPr>
          <w:rFonts w:ascii="Garamond" w:eastAsia="SimSun" w:hAnsi="Garamond" w:cs="Times"/>
          <w:color w:val="333333"/>
        </w:rPr>
        <w:t>)</w:t>
      </w:r>
      <w:r w:rsidR="00A61A40">
        <w:rPr>
          <w:rFonts w:ascii="Garamond" w:eastAsia="SimSun" w:hAnsi="Garamond" w:cs="Times"/>
          <w:color w:val="333333"/>
        </w:rPr>
        <w:t xml:space="preserve"> also hold potential for identifying economic outcomes and are</w:t>
      </w:r>
      <w:r w:rsidR="00A61A40" w:rsidRPr="00CF3141">
        <w:rPr>
          <w:rFonts w:ascii="Garamond" w:eastAsia="SimSun" w:hAnsi="Garamond" w:cs="Times"/>
          <w:color w:val="333333"/>
        </w:rPr>
        <w:t xml:space="preserve"> more frequent and less </w:t>
      </w:r>
      <w:r w:rsidR="00A61A40" w:rsidRPr="00CF3141">
        <w:rPr>
          <w:rFonts w:ascii="Garamond" w:eastAsia="SimSun" w:hAnsi="Garamond" w:cs="Times"/>
          <w:color w:val="333333"/>
        </w:rPr>
        <w:lastRenderedPageBreak/>
        <w:t xml:space="preserve">expensive </w:t>
      </w:r>
      <w:r w:rsidR="00A61A40">
        <w:rPr>
          <w:rFonts w:ascii="Garamond" w:eastAsia="SimSun" w:hAnsi="Garamond" w:cs="Times"/>
          <w:color w:val="333333"/>
        </w:rPr>
        <w:t>than</w:t>
      </w:r>
      <w:r w:rsidR="00A61A40" w:rsidRPr="00CF3141">
        <w:rPr>
          <w:rFonts w:ascii="Garamond" w:eastAsia="SimSun" w:hAnsi="Garamond" w:cs="Times"/>
          <w:color w:val="333333"/>
        </w:rPr>
        <w:t xml:space="preserve"> census surveys. However, </w:t>
      </w:r>
      <w:r w:rsidR="00A61A40">
        <w:rPr>
          <w:rFonts w:ascii="Garamond" w:eastAsia="SimSun" w:hAnsi="Garamond" w:cs="Times"/>
          <w:color w:val="333333"/>
        </w:rPr>
        <w:t xml:space="preserve">geocodes are often limited to cell towers, </w:t>
      </w:r>
      <w:r w:rsidR="00A61A40" w:rsidRPr="00CF3141">
        <w:rPr>
          <w:rFonts w:ascii="Garamond" w:eastAsia="SimSun" w:hAnsi="Garamond" w:cs="Times"/>
          <w:color w:val="333333"/>
        </w:rPr>
        <w:t>and the biases associated with using relying on cell phone-sourced information to infer population statistics are as of yet, not well understood</w:t>
      </w:r>
      <w:r w:rsidR="00A61A40">
        <w:rPr>
          <w:rFonts w:ascii="Garamond" w:eastAsia="SimSun" w:hAnsi="Garamond" w:cs="Times"/>
          <w:color w:val="333333"/>
        </w:rPr>
        <w:t xml:space="preserve">. </w:t>
      </w:r>
      <w:r w:rsidR="00A61A40" w:rsidRPr="00CF3141">
        <w:rPr>
          <w:rFonts w:ascii="Garamond" w:eastAsia="SimSun" w:hAnsi="Garamond" w:cs="Times"/>
          <w:color w:val="333333"/>
        </w:rPr>
        <w:t>Very high-resolution satellite imagery is becoming cheaper</w:t>
      </w:r>
      <w:r w:rsidR="00E14D70">
        <w:rPr>
          <w:rFonts w:ascii="Garamond" w:eastAsia="SimSun" w:hAnsi="Garamond" w:cs="Times"/>
          <w:color w:val="333333"/>
        </w:rPr>
        <w:t>,</w:t>
      </w:r>
      <w:r w:rsidR="00A61A40">
        <w:rPr>
          <w:rFonts w:ascii="Garamond" w:eastAsia="SimSun" w:hAnsi="Garamond" w:cs="Times"/>
          <w:color w:val="333333"/>
        </w:rPr>
        <w:t xml:space="preserve"> </w:t>
      </w:r>
      <w:commentRangeStart w:id="74"/>
      <w:r w:rsidR="00DB11AE" w:rsidRPr="00CF3141">
        <w:rPr>
          <w:rFonts w:ascii="Garamond" w:eastAsia="SimSun" w:hAnsi="Garamond" w:cs="Times"/>
          <w:color w:val="333333"/>
        </w:rPr>
        <w:t xml:space="preserve">but </w:t>
      </w:r>
      <w:r w:rsidR="0054433F">
        <w:rPr>
          <w:rFonts w:ascii="Garamond" w:eastAsia="SimSun" w:hAnsi="Garamond" w:cs="Times"/>
          <w:color w:val="333333"/>
        </w:rPr>
        <w:t xml:space="preserve">the lack of labeled data in the imageries </w:t>
      </w:r>
      <w:commentRangeEnd w:id="74"/>
      <w:r w:rsidR="00DB11AE">
        <w:rPr>
          <w:rStyle w:val="CommentReference"/>
        </w:rPr>
        <w:commentReference w:id="74"/>
      </w:r>
      <w:r w:rsidR="00875375">
        <w:rPr>
          <w:rFonts w:ascii="Garamond" w:eastAsia="SimSun" w:hAnsi="Garamond" w:cs="Times"/>
          <w:color w:val="333333"/>
        </w:rPr>
        <w:t xml:space="preserve">makes it </w:t>
      </w:r>
      <w:r w:rsidR="002E267D">
        <w:rPr>
          <w:rFonts w:ascii="Garamond" w:eastAsia="SimSun" w:hAnsi="Garamond" w:cs="Times"/>
          <w:color w:val="333333"/>
        </w:rPr>
        <w:t>challenging</w:t>
      </w:r>
      <w:r w:rsidR="00875375">
        <w:rPr>
          <w:rFonts w:ascii="Garamond" w:eastAsia="SimSun" w:hAnsi="Garamond" w:cs="Times"/>
          <w:color w:val="333333"/>
        </w:rPr>
        <w:t xml:space="preserve"> to extract structured information from the raw images </w:t>
      </w:r>
      <w:r w:rsidR="00DB11AE" w:rsidRPr="00CF3141">
        <w:rPr>
          <w:rFonts w:ascii="Garamond" w:eastAsia="SimSun" w:hAnsi="Garamond" w:cs="Times"/>
          <w:color w:val="333333"/>
        </w:rPr>
        <w:t>(Engstrom et al., 2017; Donaldson and Storeygard, 2016).</w:t>
      </w:r>
      <w:r w:rsidR="00DB11AE">
        <w:rPr>
          <w:rFonts w:ascii="Garamond" w:eastAsia="SimSun" w:hAnsi="Garamond" w:cs="Times"/>
          <w:color w:val="333333"/>
        </w:rPr>
        <w:t xml:space="preserve"> </w:t>
      </w:r>
      <w:r w:rsidR="000E2DBA" w:rsidRPr="006D63F4">
        <w:rPr>
          <w:rFonts w:ascii="Garamond" w:eastAsia="SimSun" w:hAnsi="Garamond" w:cs="Times"/>
          <w:color w:val="333333"/>
        </w:rPr>
        <w:t xml:space="preserve">Recent studies using </w:t>
      </w:r>
      <w:r w:rsidR="000E2DBA">
        <w:rPr>
          <w:rFonts w:ascii="Garamond" w:eastAsia="SimSun" w:hAnsi="Garamond" w:cs="Times"/>
          <w:color w:val="333333"/>
        </w:rPr>
        <w:t xml:space="preserve">a </w:t>
      </w:r>
      <w:r w:rsidR="000E2DBA" w:rsidRPr="006D63F4">
        <w:rPr>
          <w:rFonts w:ascii="Garamond" w:eastAsia="SimSun" w:hAnsi="Garamond" w:cs="Times"/>
          <w:color w:val="333333"/>
        </w:rPr>
        <w:t xml:space="preserve">Convolutional Neural Network (CNN) </w:t>
      </w:r>
      <w:r w:rsidR="000E2DBA">
        <w:rPr>
          <w:rFonts w:ascii="Garamond" w:eastAsia="SimSun" w:hAnsi="Garamond" w:cs="Times"/>
          <w:color w:val="333333"/>
        </w:rPr>
        <w:t xml:space="preserve">and transfer learning </w:t>
      </w:r>
      <w:r w:rsidR="000E2DBA" w:rsidRPr="006D63F4">
        <w:rPr>
          <w:rFonts w:ascii="Garamond" w:eastAsia="SimSun" w:hAnsi="Garamond" w:cs="Times"/>
          <w:color w:val="333333"/>
        </w:rPr>
        <w:t xml:space="preserve">(Jean et al., 2016; </w:t>
      </w:r>
      <w:proofErr w:type="spellStart"/>
      <w:r w:rsidR="000E2DBA" w:rsidRPr="006D63F4">
        <w:rPr>
          <w:rFonts w:ascii="Garamond" w:eastAsia="SimSun" w:hAnsi="Garamond" w:cs="Times"/>
          <w:color w:val="333333"/>
        </w:rPr>
        <w:t>Babenko</w:t>
      </w:r>
      <w:proofErr w:type="spellEnd"/>
      <w:r w:rsidR="000E2DBA" w:rsidRPr="006D63F4">
        <w:rPr>
          <w:rFonts w:ascii="Garamond" w:eastAsia="SimSun" w:hAnsi="Garamond" w:cs="Times"/>
          <w:color w:val="333333"/>
        </w:rPr>
        <w:t xml:space="preserve"> et al. 2017)</w:t>
      </w:r>
      <w:r w:rsidR="000E2DBA">
        <w:rPr>
          <w:rFonts w:ascii="Garamond" w:eastAsia="SimSun" w:hAnsi="Garamond" w:cs="Times"/>
          <w:color w:val="333333"/>
        </w:rPr>
        <w:t xml:space="preserve"> make promising progress utilizing the</w:t>
      </w:r>
      <w:r w:rsidR="000E2DBA" w:rsidRPr="008E1A6B">
        <w:rPr>
          <w:rFonts w:ascii="Garamond" w:eastAsia="SimSun" w:hAnsi="Garamond" w:cs="Times"/>
          <w:color w:val="333333"/>
        </w:rPr>
        <w:t xml:space="preserve"> </w:t>
      </w:r>
      <w:r w:rsidR="000E2DBA">
        <w:rPr>
          <w:rFonts w:ascii="Garamond" w:eastAsia="SimSun" w:hAnsi="Garamond" w:cs="Times"/>
          <w:color w:val="333333"/>
        </w:rPr>
        <w:t xml:space="preserve">information in </w:t>
      </w:r>
      <w:r w:rsidR="000E2DBA" w:rsidRPr="006D63F4">
        <w:rPr>
          <w:rFonts w:ascii="Garamond" w:eastAsia="SimSun" w:hAnsi="Garamond" w:cs="Times"/>
          <w:color w:val="333333"/>
        </w:rPr>
        <w:t>satellite imageries.</w:t>
      </w:r>
      <w:r w:rsidR="000E2DBA">
        <w:rPr>
          <w:rFonts w:ascii="Garamond" w:eastAsia="SimSun" w:hAnsi="Garamond" w:cs="Times"/>
          <w:color w:val="333333"/>
        </w:rPr>
        <w:t xml:space="preserve"> </w:t>
      </w:r>
      <w:r w:rsidR="000E2DBA" w:rsidRPr="00C22835">
        <w:rPr>
          <w:rFonts w:ascii="Garamond" w:eastAsia="SimSun" w:hAnsi="Garamond" w:cs="Times"/>
          <w:color w:val="333333"/>
        </w:rPr>
        <w:t xml:space="preserve">These models can explain up to 60% - 75% of the variation at the village level wealth and </w:t>
      </w:r>
      <w:r w:rsidR="0002405D">
        <w:rPr>
          <w:rFonts w:ascii="Garamond" w:eastAsia="SimSun" w:hAnsi="Garamond" w:cs="Times"/>
          <w:color w:val="333333"/>
        </w:rPr>
        <w:t>consumption</w:t>
      </w:r>
      <w:r w:rsidR="000E2DBA" w:rsidRPr="00C22835">
        <w:rPr>
          <w:rFonts w:ascii="Garamond" w:eastAsia="SimSun" w:hAnsi="Garamond" w:cs="Times"/>
          <w:color w:val="333333"/>
        </w:rPr>
        <w:t xml:space="preserve"> measures in several sub-Saharan Africa countries. However, the reliance on the information in the satellite imagery (specifically, building size, roof type, road conditions) limits its performance </w:t>
      </w:r>
      <w:r w:rsidR="000E2DBA">
        <w:rPr>
          <w:rFonts w:ascii="Garamond" w:eastAsia="SimSun" w:hAnsi="Garamond" w:cs="Times"/>
          <w:color w:val="333333"/>
        </w:rPr>
        <w:t>for time</w:t>
      </w:r>
      <w:r w:rsidR="002E267D">
        <w:rPr>
          <w:rFonts w:ascii="Garamond" w:eastAsia="SimSun" w:hAnsi="Garamond" w:cs="Times"/>
          <w:color w:val="333333"/>
        </w:rPr>
        <w:t>-</w:t>
      </w:r>
      <w:r w:rsidR="000E2DBA">
        <w:rPr>
          <w:rFonts w:ascii="Garamond" w:eastAsia="SimSun" w:hAnsi="Garamond" w:cs="Times"/>
          <w:color w:val="333333"/>
        </w:rPr>
        <w:t xml:space="preserve">varying </w:t>
      </w:r>
      <w:r w:rsidR="000E2DBA" w:rsidRPr="00C22835">
        <w:rPr>
          <w:rFonts w:ascii="Garamond" w:eastAsia="SimSun" w:hAnsi="Garamond" w:cs="Times"/>
          <w:color w:val="333333"/>
        </w:rPr>
        <w:t>development</w:t>
      </w:r>
      <w:r w:rsidR="009D7DA9">
        <w:rPr>
          <w:rFonts w:ascii="Garamond" w:eastAsia="SimSun" w:hAnsi="Garamond" w:cs="Times"/>
          <w:color w:val="333333"/>
        </w:rPr>
        <w:t xml:space="preserve"> and humanitarian</w:t>
      </w:r>
      <w:r w:rsidR="000E2DBA" w:rsidRPr="00C22835">
        <w:rPr>
          <w:rFonts w:ascii="Garamond" w:eastAsia="SimSun" w:hAnsi="Garamond" w:cs="Times"/>
          <w:color w:val="333333"/>
        </w:rPr>
        <w:t xml:space="preserve"> indicators. Head et al. (2017) find that the prediction performance </w:t>
      </w:r>
      <w:r w:rsidR="000E2DBA">
        <w:rPr>
          <w:rFonts w:ascii="Garamond" w:eastAsia="SimSun" w:hAnsi="Garamond" w:cs="Times"/>
          <w:color w:val="333333"/>
        </w:rPr>
        <w:t>of the Jean et al</w:t>
      </w:r>
      <w:r w:rsidR="002E267D">
        <w:rPr>
          <w:rFonts w:ascii="Garamond" w:eastAsia="SimSun" w:hAnsi="Garamond" w:cs="Times"/>
          <w:color w:val="333333"/>
        </w:rPr>
        <w:t>.</w:t>
      </w:r>
      <w:r w:rsidR="000E2DBA">
        <w:rPr>
          <w:rFonts w:ascii="Garamond" w:eastAsia="SimSun" w:hAnsi="Garamond" w:cs="Times"/>
          <w:color w:val="333333"/>
        </w:rPr>
        <w:t xml:space="preserve"> method </w:t>
      </w:r>
      <w:r w:rsidR="000E2DBA" w:rsidRPr="00C22835">
        <w:rPr>
          <w:rFonts w:ascii="Garamond" w:eastAsia="SimSun" w:hAnsi="Garamond" w:cs="Times"/>
          <w:color w:val="333333"/>
        </w:rPr>
        <w:t xml:space="preserve">degrades quickly </w:t>
      </w:r>
      <w:r w:rsidR="003366AD">
        <w:rPr>
          <w:rFonts w:ascii="Garamond" w:eastAsia="SimSun" w:hAnsi="Garamond" w:cs="Times"/>
          <w:color w:val="333333"/>
        </w:rPr>
        <w:t>when applied to</w:t>
      </w:r>
      <w:r w:rsidR="000E2DBA" w:rsidRPr="00C22835">
        <w:rPr>
          <w:rFonts w:ascii="Garamond" w:eastAsia="SimSun" w:hAnsi="Garamond" w:cs="Times"/>
          <w:color w:val="333333"/>
        </w:rPr>
        <w:t xml:space="preserve"> health and nutrition outcomes </w:t>
      </w:r>
      <w:r w:rsidR="000E2DBA">
        <w:rPr>
          <w:rFonts w:ascii="Garamond" w:eastAsia="SimSun" w:hAnsi="Garamond" w:cs="Times"/>
          <w:color w:val="333333"/>
        </w:rPr>
        <w:t xml:space="preserve">to </w:t>
      </w:r>
      <w:r w:rsidR="000E2DBA" w:rsidRPr="00C22835">
        <w:rPr>
          <w:rFonts w:ascii="Garamond" w:eastAsia="SimSun" w:hAnsi="Garamond" w:cs="Times"/>
          <w:color w:val="333333"/>
        </w:rPr>
        <w:t xml:space="preserve">no better than random guessing in some cases. The reliance on nightlight data </w:t>
      </w:r>
      <w:r w:rsidR="000E2DBA">
        <w:rPr>
          <w:rFonts w:ascii="Garamond" w:eastAsia="SimSun" w:hAnsi="Garamond" w:cs="Times"/>
          <w:color w:val="333333"/>
        </w:rPr>
        <w:t>i</w:t>
      </w:r>
      <w:r w:rsidR="000E2DBA" w:rsidRPr="00C22835">
        <w:rPr>
          <w:rFonts w:ascii="Garamond" w:eastAsia="SimSun" w:hAnsi="Garamond" w:cs="Times"/>
          <w:color w:val="333333"/>
        </w:rPr>
        <w:t>n this approach also limits the prediction accuracy when applied in countries with different socioeconomic conditions. The external validity and interpretability of this deep</w:t>
      </w:r>
      <w:r w:rsidR="002A0C95">
        <w:rPr>
          <w:rFonts w:ascii="Garamond" w:eastAsia="SimSun" w:hAnsi="Garamond" w:cs="Times"/>
          <w:color w:val="333333"/>
        </w:rPr>
        <w:t>-</w:t>
      </w:r>
      <w:r w:rsidR="002A0C95" w:rsidRPr="00C22835">
        <w:rPr>
          <w:rFonts w:ascii="Garamond" w:eastAsia="SimSun" w:hAnsi="Garamond" w:cs="Times"/>
          <w:color w:val="333333"/>
        </w:rPr>
        <w:t>learning</w:t>
      </w:r>
      <w:r w:rsidR="002A0C95">
        <w:rPr>
          <w:rFonts w:ascii="Garamond" w:eastAsia="SimSun" w:hAnsi="Garamond" w:cs="Times"/>
          <w:color w:val="333333"/>
        </w:rPr>
        <w:t>-based</w:t>
      </w:r>
      <w:r w:rsidR="000E2DBA" w:rsidRPr="00C22835">
        <w:rPr>
          <w:rFonts w:ascii="Garamond" w:eastAsia="SimSun" w:hAnsi="Garamond" w:cs="Times"/>
          <w:color w:val="333333"/>
        </w:rPr>
        <w:t xml:space="preserve"> approach call for a method tailored for food security predictions.</w:t>
      </w:r>
      <w:r w:rsidR="000E2DBA">
        <w:rPr>
          <w:rFonts w:ascii="Garamond" w:eastAsia="SimSun" w:hAnsi="Garamond" w:cs="Times"/>
          <w:color w:val="333333"/>
        </w:rPr>
        <w:t xml:space="preserve"> </w:t>
      </w:r>
    </w:p>
    <w:p w14:paraId="2D7D7DD1" w14:textId="72B782FB" w:rsidR="007138A1" w:rsidRDefault="000E2DBA" w:rsidP="00541D0D">
      <w:pPr>
        <w:spacing w:line="480" w:lineRule="auto"/>
        <w:ind w:left="720" w:firstLine="720"/>
        <w:rPr>
          <w:ins w:id="75" w:author="Zhou, Yujun" w:date="2020-05-05T10:53:00Z"/>
          <w:rFonts w:ascii="Garamond" w:eastAsia="SimSun" w:hAnsi="Garamond" w:cs="Times"/>
          <w:color w:val="333333"/>
        </w:rPr>
        <w:pPrChange w:id="76" w:author="Zhou, Yujun" w:date="2020-05-05T11:40:00Z">
          <w:pPr>
            <w:spacing w:line="480" w:lineRule="auto"/>
            <w:ind w:left="720"/>
          </w:pPr>
        </w:pPrChange>
      </w:pPr>
      <w:r w:rsidRPr="006D63F4">
        <w:rPr>
          <w:rFonts w:ascii="Garamond" w:eastAsia="SimSun" w:hAnsi="Garamond" w:cs="Times"/>
          <w:color w:val="333333"/>
        </w:rPr>
        <w:t xml:space="preserve">To the best of our knowledge, Lentz et al. (2019) </w:t>
      </w:r>
      <w:r w:rsidR="00A96DDB">
        <w:rPr>
          <w:rFonts w:ascii="Garamond" w:eastAsia="SimSun" w:hAnsi="Garamond" w:cs="Times"/>
          <w:color w:val="333333"/>
        </w:rPr>
        <w:t>is</w:t>
      </w:r>
      <w:r w:rsidRPr="006D63F4">
        <w:rPr>
          <w:rFonts w:ascii="Garamond" w:eastAsia="SimSun" w:hAnsi="Garamond" w:cs="Times"/>
          <w:color w:val="333333"/>
        </w:rPr>
        <w:t xml:space="preserve"> one of the few papers that combines </w:t>
      </w:r>
      <w:r w:rsidR="00043E48">
        <w:rPr>
          <w:rFonts w:ascii="Garamond" w:eastAsia="SimSun" w:hAnsi="Garamond" w:cs="Times"/>
          <w:color w:val="333333"/>
        </w:rPr>
        <w:t xml:space="preserve">publicly available </w:t>
      </w:r>
      <w:r w:rsidRPr="006D63F4">
        <w:rPr>
          <w:rFonts w:ascii="Garamond" w:eastAsia="SimSun" w:hAnsi="Garamond" w:cs="Times"/>
          <w:color w:val="333333"/>
        </w:rPr>
        <w:t>spatially and temporally granular data</w:t>
      </w:r>
      <w:r w:rsidR="00043E48">
        <w:rPr>
          <w:rFonts w:ascii="Garamond" w:eastAsia="SimSun" w:hAnsi="Garamond" w:cs="Times"/>
          <w:color w:val="333333"/>
        </w:rPr>
        <w:t xml:space="preserve"> </w:t>
      </w:r>
      <w:r w:rsidRPr="006D63F4">
        <w:rPr>
          <w:rFonts w:ascii="Garamond" w:eastAsia="SimSun" w:hAnsi="Garamond" w:cs="Times"/>
          <w:color w:val="333333"/>
        </w:rPr>
        <w:t xml:space="preserve">to predict </w:t>
      </w:r>
      <w:r w:rsidR="00043E48">
        <w:rPr>
          <w:rFonts w:ascii="Garamond" w:eastAsia="SimSun" w:hAnsi="Garamond" w:cs="Times"/>
          <w:color w:val="333333"/>
        </w:rPr>
        <w:t xml:space="preserve">village-level </w:t>
      </w:r>
      <w:r w:rsidRPr="006D63F4">
        <w:rPr>
          <w:rFonts w:ascii="Garamond" w:eastAsia="SimSun" w:hAnsi="Garamond" w:cs="Times"/>
          <w:color w:val="333333"/>
        </w:rPr>
        <w:t>food security status</w:t>
      </w:r>
      <w:r>
        <w:rPr>
          <w:rFonts w:ascii="Garamond" w:eastAsia="SimSun" w:hAnsi="Garamond" w:cs="Times"/>
          <w:color w:val="333333"/>
        </w:rPr>
        <w:t xml:space="preserve"> that </w:t>
      </w:r>
      <w:r w:rsidR="00E14D70">
        <w:rPr>
          <w:rFonts w:ascii="Garamond" w:eastAsia="SimSun" w:hAnsi="Garamond" w:cs="Times"/>
          <w:color w:val="333333"/>
        </w:rPr>
        <w:t>significan</w:t>
      </w:r>
      <w:r>
        <w:rPr>
          <w:rFonts w:ascii="Garamond" w:eastAsia="SimSun" w:hAnsi="Garamond" w:cs="Times"/>
          <w:color w:val="333333"/>
        </w:rPr>
        <w:t>tly improves the prediction accuracy without significant cost in data collection and model training. Building on</w:t>
      </w:r>
      <w:r w:rsidRPr="006D63F4">
        <w:rPr>
          <w:rFonts w:ascii="Garamond" w:eastAsia="SimSun" w:hAnsi="Garamond" w:cs="Times"/>
          <w:color w:val="333333"/>
        </w:rPr>
        <w:t xml:space="preserve"> the framework in Lentz et al. (2019), </w:t>
      </w:r>
      <w:r>
        <w:rPr>
          <w:rFonts w:ascii="Garamond" w:eastAsia="SimSun" w:hAnsi="Garamond" w:cs="Times"/>
          <w:color w:val="333333"/>
        </w:rPr>
        <w:t>in this paper, we construct a prototype of</w:t>
      </w:r>
      <w:r w:rsidRPr="006D63F4">
        <w:rPr>
          <w:rFonts w:ascii="Garamond" w:eastAsia="SimSun" w:hAnsi="Garamond" w:cs="Times"/>
          <w:color w:val="333333"/>
        </w:rPr>
        <w:t xml:space="preserve"> an early-warning system that is automatically updated, generalizable, scalable, and cost-effective in predicting areas of potential food shortage.</w:t>
      </w:r>
      <w:r>
        <w:rPr>
          <w:rFonts w:ascii="Garamond" w:eastAsia="SimSun" w:hAnsi="Garamond" w:cs="Times"/>
          <w:color w:val="333333"/>
        </w:rPr>
        <w:t xml:space="preserve">  Like Lentz et al</w:t>
      </w:r>
      <w:r w:rsidR="002E267D">
        <w:rPr>
          <w:rFonts w:ascii="Garamond" w:eastAsia="SimSun" w:hAnsi="Garamond" w:cs="Times"/>
          <w:color w:val="333333"/>
        </w:rPr>
        <w:t>.</w:t>
      </w:r>
      <w:r>
        <w:rPr>
          <w:rFonts w:ascii="Garamond" w:eastAsia="SimSun" w:hAnsi="Garamond" w:cs="Times"/>
          <w:color w:val="333333"/>
        </w:rPr>
        <w:t>, we</w:t>
      </w:r>
      <w:r w:rsidRPr="006D63F4">
        <w:rPr>
          <w:rFonts w:ascii="Garamond" w:eastAsia="SimSun" w:hAnsi="Garamond" w:cs="Times"/>
          <w:color w:val="333333"/>
        </w:rPr>
        <w:t xml:space="preserve"> incorporate data </w:t>
      </w:r>
      <w:r w:rsidR="00043E48">
        <w:rPr>
          <w:rFonts w:ascii="Garamond" w:eastAsia="SimSun" w:hAnsi="Garamond" w:cs="Times"/>
          <w:color w:val="333333"/>
        </w:rPr>
        <w:t>from</w:t>
      </w:r>
      <w:r w:rsidRPr="006D63F4">
        <w:rPr>
          <w:rFonts w:ascii="Garamond" w:eastAsia="SimSun" w:hAnsi="Garamond" w:cs="Times"/>
          <w:color w:val="333333"/>
        </w:rPr>
        <w:t xml:space="preserve"> different sources, dimension</w:t>
      </w:r>
      <w:r w:rsidR="00E14D70">
        <w:rPr>
          <w:rFonts w:ascii="Garamond" w:eastAsia="SimSun" w:hAnsi="Garamond" w:cs="Times"/>
          <w:color w:val="333333"/>
        </w:rPr>
        <w:t>s</w:t>
      </w:r>
      <w:r w:rsidRPr="006D63F4">
        <w:rPr>
          <w:rFonts w:ascii="Garamond" w:eastAsia="SimSun" w:hAnsi="Garamond" w:cs="Times"/>
          <w:color w:val="333333"/>
        </w:rPr>
        <w:t xml:space="preserve">, and scales into a single predictive model of food security status. We </w:t>
      </w:r>
      <w:r>
        <w:rPr>
          <w:rFonts w:ascii="Garamond" w:eastAsia="SimSun" w:hAnsi="Garamond" w:cs="Times"/>
          <w:color w:val="333333"/>
        </w:rPr>
        <w:t>use</w:t>
      </w:r>
      <w:r w:rsidRPr="006D63F4">
        <w:rPr>
          <w:rFonts w:ascii="Garamond" w:eastAsia="SimSun" w:hAnsi="Garamond" w:cs="Times"/>
          <w:color w:val="333333"/>
        </w:rPr>
        <w:t xml:space="preserve"> machine learning models to predict </w:t>
      </w:r>
      <w:r w:rsidR="006837DA">
        <w:rPr>
          <w:rFonts w:ascii="Garamond" w:eastAsia="SimSun" w:hAnsi="Garamond" w:cs="Times"/>
          <w:color w:val="333333"/>
        </w:rPr>
        <w:t>village</w:t>
      </w:r>
      <w:r w:rsidRPr="006D63F4">
        <w:rPr>
          <w:rFonts w:ascii="Garamond" w:eastAsia="SimSun" w:hAnsi="Garamond" w:cs="Times"/>
          <w:color w:val="333333"/>
        </w:rPr>
        <w:t xml:space="preserve">-level food security status for targeting aid in times of food shortage. </w:t>
      </w:r>
      <w:r w:rsidRPr="006D63F4">
        <w:rPr>
          <w:rFonts w:ascii="Garamond" w:eastAsia="SimSun" w:hAnsi="Garamond" w:cs="Times"/>
          <w:color w:val="333333"/>
        </w:rPr>
        <w:lastRenderedPageBreak/>
        <w:t xml:space="preserve">Variables in the model include the market price of food staples, weather shocks in growing seasons, and geospatial features around </w:t>
      </w:r>
      <w:r w:rsidR="00043E48">
        <w:rPr>
          <w:rFonts w:ascii="Garamond" w:eastAsia="SimSun" w:hAnsi="Garamond" w:cs="Times"/>
          <w:color w:val="333333"/>
        </w:rPr>
        <w:t xml:space="preserve">village </w:t>
      </w:r>
      <w:r w:rsidRPr="006D63F4">
        <w:rPr>
          <w:rFonts w:ascii="Garamond" w:eastAsia="SimSun" w:hAnsi="Garamond" w:cs="Times"/>
          <w:color w:val="333333"/>
        </w:rPr>
        <w:t xml:space="preserve">clusters. We combine data techniques </w:t>
      </w:r>
      <w:r>
        <w:rPr>
          <w:rFonts w:ascii="Garamond" w:eastAsia="SimSun" w:hAnsi="Garamond" w:cs="Times"/>
          <w:color w:val="333333"/>
        </w:rPr>
        <w:t xml:space="preserve">such as </w:t>
      </w:r>
      <w:r w:rsidR="001F268C">
        <w:rPr>
          <w:rFonts w:ascii="Garamond" w:eastAsia="SimSun" w:hAnsi="Garamond" w:cs="Times"/>
          <w:color w:val="333333"/>
        </w:rPr>
        <w:t xml:space="preserve">cost-sensitive learning and </w:t>
      </w:r>
      <w:r w:rsidRPr="006D63F4">
        <w:rPr>
          <w:rFonts w:ascii="Garamond" w:eastAsia="SimSun" w:hAnsi="Garamond" w:cs="Times"/>
          <w:color w:val="333333"/>
        </w:rPr>
        <w:t>oversampling</w:t>
      </w:r>
      <w:r>
        <w:rPr>
          <w:rFonts w:ascii="Garamond" w:eastAsia="SimSun" w:hAnsi="Garamond" w:cs="Times"/>
          <w:color w:val="333333"/>
        </w:rPr>
        <w:t xml:space="preserve"> </w:t>
      </w:r>
      <w:r w:rsidRPr="006D63F4">
        <w:rPr>
          <w:rFonts w:ascii="Garamond" w:eastAsia="SimSun" w:hAnsi="Garamond" w:cs="Times"/>
          <w:color w:val="333333"/>
        </w:rPr>
        <w:t xml:space="preserve">with the machine learning models to improve </w:t>
      </w:r>
      <w:r w:rsidR="00710DB5">
        <w:rPr>
          <w:rFonts w:ascii="Garamond" w:eastAsia="SimSun" w:hAnsi="Garamond" w:cs="Times"/>
          <w:color w:val="333333"/>
        </w:rPr>
        <w:t xml:space="preserve">the </w:t>
      </w:r>
      <w:r w:rsidRPr="006D63F4">
        <w:rPr>
          <w:rFonts w:ascii="Garamond" w:eastAsia="SimSun" w:hAnsi="Garamond" w:cs="Times"/>
          <w:color w:val="333333"/>
        </w:rPr>
        <w:t xml:space="preserve">prediction </w:t>
      </w:r>
      <w:r w:rsidR="00710DB5">
        <w:rPr>
          <w:rFonts w:ascii="Garamond" w:eastAsia="SimSun" w:hAnsi="Garamond" w:cs="Times"/>
          <w:color w:val="333333"/>
        </w:rPr>
        <w:t>of</w:t>
      </w:r>
      <w:r w:rsidRPr="006D63F4">
        <w:rPr>
          <w:rFonts w:ascii="Garamond" w:eastAsia="SimSun" w:hAnsi="Garamond" w:cs="Times"/>
          <w:color w:val="333333"/>
        </w:rPr>
        <w:t xml:space="preserve"> food insecure categories</w:t>
      </w:r>
      <w:r w:rsidRPr="00D8506C">
        <w:rPr>
          <w:rFonts w:ascii="Garamond" w:eastAsia="SimSun" w:hAnsi="Garamond" w:cs="Times"/>
          <w:color w:val="333333"/>
        </w:rPr>
        <w:t xml:space="preserve">. </w:t>
      </w:r>
      <w:commentRangeStart w:id="77"/>
      <w:r w:rsidRPr="007138A1">
        <w:rPr>
          <w:rFonts w:ascii="Garamond" w:eastAsia="SimSun" w:hAnsi="Garamond" w:cs="Times"/>
          <w:strike/>
          <w:color w:val="333333"/>
          <w:rPrChange w:id="78" w:author="Zhou, Yujun" w:date="2020-05-05T10:56:00Z">
            <w:rPr>
              <w:rFonts w:ascii="Garamond" w:eastAsia="SimSun" w:hAnsi="Garamond" w:cs="Times"/>
              <w:color w:val="333333"/>
            </w:rPr>
          </w:rPrChange>
        </w:rPr>
        <w:t xml:space="preserve">The models correctly capture </w:t>
      </w:r>
      <w:r w:rsidR="00A175C7" w:rsidRPr="007138A1">
        <w:rPr>
          <w:rFonts w:ascii="Garamond" w:eastAsia="SimSun" w:hAnsi="Garamond" w:cs="Times"/>
          <w:strike/>
          <w:color w:val="333333"/>
          <w:rPrChange w:id="79" w:author="Zhou, Yujun" w:date="2020-05-05T10:56:00Z">
            <w:rPr>
              <w:rFonts w:ascii="Garamond" w:eastAsia="SimSun" w:hAnsi="Garamond" w:cs="Times"/>
              <w:color w:val="333333"/>
            </w:rPr>
          </w:rPrChange>
        </w:rPr>
        <w:t>30</w:t>
      </w:r>
      <w:r w:rsidRPr="007138A1">
        <w:rPr>
          <w:rFonts w:ascii="Garamond" w:eastAsia="SimSun" w:hAnsi="Garamond" w:cs="Times"/>
          <w:strike/>
          <w:color w:val="333333"/>
          <w:rPrChange w:id="80" w:author="Zhou, Yujun" w:date="2020-05-05T10:56:00Z">
            <w:rPr>
              <w:rFonts w:ascii="Garamond" w:eastAsia="SimSun" w:hAnsi="Garamond" w:cs="Times"/>
              <w:color w:val="333333"/>
            </w:rPr>
          </w:rPrChange>
        </w:rPr>
        <w:t>-</w:t>
      </w:r>
      <w:r w:rsidR="00657025" w:rsidRPr="007138A1">
        <w:rPr>
          <w:rFonts w:ascii="Garamond" w:eastAsia="SimSun" w:hAnsi="Garamond" w:cs="Times"/>
          <w:strike/>
          <w:color w:val="333333"/>
          <w:rPrChange w:id="81" w:author="Zhou, Yujun" w:date="2020-05-05T10:56:00Z">
            <w:rPr>
              <w:rFonts w:ascii="Garamond" w:eastAsia="SimSun" w:hAnsi="Garamond" w:cs="Times"/>
              <w:color w:val="333333"/>
            </w:rPr>
          </w:rPrChange>
        </w:rPr>
        <w:t>86</w:t>
      </w:r>
      <w:r w:rsidRPr="007138A1">
        <w:rPr>
          <w:rFonts w:ascii="Garamond" w:eastAsia="SimSun" w:hAnsi="Garamond" w:cs="Times"/>
          <w:strike/>
          <w:color w:val="333333"/>
          <w:rPrChange w:id="82" w:author="Zhou, Yujun" w:date="2020-05-05T10:56:00Z">
            <w:rPr>
              <w:rFonts w:ascii="Garamond" w:eastAsia="SimSun" w:hAnsi="Garamond" w:cs="Times"/>
              <w:color w:val="333333"/>
            </w:rPr>
          </w:rPrChange>
        </w:rPr>
        <w:t xml:space="preserve"> % </w:t>
      </w:r>
      <w:commentRangeEnd w:id="77"/>
      <w:r w:rsidR="00A954AF" w:rsidRPr="007138A1">
        <w:rPr>
          <w:rStyle w:val="CommentReference"/>
          <w:strike/>
          <w:rPrChange w:id="83" w:author="Zhou, Yujun" w:date="2020-05-05T10:56:00Z">
            <w:rPr>
              <w:rStyle w:val="CommentReference"/>
            </w:rPr>
          </w:rPrChange>
        </w:rPr>
        <w:commentReference w:id="77"/>
      </w:r>
      <w:r w:rsidRPr="007138A1">
        <w:rPr>
          <w:rFonts w:ascii="Garamond" w:eastAsia="SimSun" w:hAnsi="Garamond" w:cs="Times"/>
          <w:strike/>
          <w:color w:val="333333"/>
          <w:rPrChange w:id="84" w:author="Zhou, Yujun" w:date="2020-05-05T10:56:00Z">
            <w:rPr>
              <w:rFonts w:ascii="Garamond" w:eastAsia="SimSun" w:hAnsi="Garamond" w:cs="Times"/>
              <w:color w:val="333333"/>
            </w:rPr>
          </w:rPrChange>
        </w:rPr>
        <w:t xml:space="preserve">of </w:t>
      </w:r>
      <w:r w:rsidR="00A175C7" w:rsidRPr="007138A1">
        <w:rPr>
          <w:rFonts w:ascii="Garamond" w:eastAsia="SimSun" w:hAnsi="Garamond" w:cs="Times"/>
          <w:strike/>
          <w:color w:val="333333"/>
          <w:rPrChange w:id="85" w:author="Zhou, Yujun" w:date="2020-05-05T10:56:00Z">
            <w:rPr>
              <w:rFonts w:ascii="Garamond" w:eastAsia="SimSun" w:hAnsi="Garamond" w:cs="Times"/>
              <w:color w:val="333333"/>
            </w:rPr>
          </w:rPrChange>
        </w:rPr>
        <w:t xml:space="preserve">the most </w:t>
      </w:r>
      <w:r w:rsidRPr="007138A1">
        <w:rPr>
          <w:rFonts w:ascii="Garamond" w:eastAsia="SimSun" w:hAnsi="Garamond" w:cs="Times"/>
          <w:strike/>
          <w:color w:val="333333"/>
          <w:rPrChange w:id="86" w:author="Zhou, Yujun" w:date="2020-05-05T10:56:00Z">
            <w:rPr>
              <w:rFonts w:ascii="Garamond" w:eastAsia="SimSun" w:hAnsi="Garamond" w:cs="Times"/>
              <w:color w:val="333333"/>
            </w:rPr>
          </w:rPrChange>
        </w:rPr>
        <w:t>food insecur</w:t>
      </w:r>
      <w:ins w:id="87" w:author="Baylis, Katherine R" w:date="2020-05-01T09:51:00Z">
        <w:r w:rsidR="00A954AF" w:rsidRPr="007138A1">
          <w:rPr>
            <w:rFonts w:ascii="Garamond" w:eastAsia="SimSun" w:hAnsi="Garamond" w:cs="Times"/>
            <w:strike/>
            <w:color w:val="333333"/>
            <w:rPrChange w:id="88" w:author="Zhou, Yujun" w:date="2020-05-05T10:56:00Z">
              <w:rPr>
                <w:rFonts w:ascii="Garamond" w:eastAsia="SimSun" w:hAnsi="Garamond" w:cs="Times"/>
                <w:color w:val="333333"/>
              </w:rPr>
            </w:rPrChange>
          </w:rPr>
          <w:t>e</w:t>
        </w:r>
      </w:ins>
      <w:del w:id="89" w:author="Baylis, Katherine R" w:date="2020-05-01T09:51:00Z">
        <w:r w:rsidRPr="007138A1" w:rsidDel="00A954AF">
          <w:rPr>
            <w:rFonts w:ascii="Garamond" w:eastAsia="SimSun" w:hAnsi="Garamond" w:cs="Times"/>
            <w:strike/>
            <w:color w:val="333333"/>
            <w:rPrChange w:id="90" w:author="Zhou, Yujun" w:date="2020-05-05T10:56:00Z">
              <w:rPr>
                <w:rFonts w:ascii="Garamond" w:eastAsia="SimSun" w:hAnsi="Garamond" w:cs="Times"/>
                <w:color w:val="333333"/>
              </w:rPr>
            </w:rPrChange>
          </w:rPr>
          <w:delText>ity</w:delText>
        </w:r>
      </w:del>
      <w:r w:rsidRPr="00D8506C">
        <w:rPr>
          <w:rFonts w:ascii="Garamond" w:eastAsia="SimSun" w:hAnsi="Garamond" w:cs="Times"/>
          <w:color w:val="333333"/>
        </w:rPr>
        <w:t xml:space="preserve"> </w:t>
      </w:r>
      <w:del w:id="91" w:author="Zhou, Yujun" w:date="2020-05-05T10:55:00Z">
        <w:r w:rsidRPr="007138A1" w:rsidDel="007138A1">
          <w:rPr>
            <w:rFonts w:ascii="Garamond" w:eastAsia="SimSun" w:hAnsi="Garamond" w:cs="Times"/>
            <w:color w:val="333333"/>
            <w:highlight w:val="yellow"/>
            <w:rPrChange w:id="92" w:author="Zhou, Yujun" w:date="2020-05-05T10:55:00Z">
              <w:rPr>
                <w:rFonts w:ascii="Garamond" w:eastAsia="SimSun" w:hAnsi="Garamond" w:cs="Times"/>
                <w:color w:val="333333"/>
              </w:rPr>
            </w:rPrChange>
          </w:rPr>
          <w:delText xml:space="preserve">categories among the </w:delText>
        </w:r>
      </w:del>
      <w:del w:id="93" w:author="Zhou, Yujun" w:date="2020-05-05T10:54:00Z">
        <w:r w:rsidRPr="007138A1" w:rsidDel="007138A1">
          <w:rPr>
            <w:rFonts w:ascii="Garamond" w:eastAsia="SimSun" w:hAnsi="Garamond" w:cs="Times"/>
            <w:color w:val="333333"/>
            <w:highlight w:val="yellow"/>
            <w:rPrChange w:id="94" w:author="Zhou, Yujun" w:date="2020-05-05T10:55:00Z">
              <w:rPr>
                <w:rFonts w:ascii="Garamond" w:eastAsia="SimSun" w:hAnsi="Garamond" w:cs="Times"/>
                <w:color w:val="333333"/>
              </w:rPr>
            </w:rPrChange>
          </w:rPr>
          <w:delText>three countries for different food security measures.</w:delText>
        </w:r>
        <w:r w:rsidRPr="006D63F4" w:rsidDel="007138A1">
          <w:rPr>
            <w:rFonts w:ascii="Garamond" w:eastAsia="SimSun" w:hAnsi="Garamond" w:cs="Times"/>
            <w:color w:val="333333"/>
          </w:rPr>
          <w:delText xml:space="preserve"> </w:delText>
        </w:r>
      </w:del>
    </w:p>
    <w:p w14:paraId="658C8541" w14:textId="792F354F" w:rsidR="000E2DBA" w:rsidRPr="006D63F4" w:rsidRDefault="007138A1" w:rsidP="000E2DBA">
      <w:pPr>
        <w:spacing w:line="480" w:lineRule="auto"/>
        <w:ind w:left="720"/>
        <w:rPr>
          <w:rFonts w:ascii="Garamond" w:eastAsia="SimSun" w:hAnsi="Garamond" w:cs="Times"/>
          <w:color w:val="333333"/>
        </w:rPr>
      </w:pPr>
      <w:ins w:id="95" w:author="Zhou, Yujun" w:date="2020-05-05T10:55:00Z">
        <w:r>
          <w:rPr>
            <w:rFonts w:ascii="Garamond" w:eastAsia="SimSun" w:hAnsi="Garamond" w:cs="Times"/>
            <w:color w:val="333333"/>
          </w:rPr>
          <w:t>A</w:t>
        </w:r>
      </w:ins>
      <w:ins w:id="96" w:author="Zhou, Yujun" w:date="2020-05-05T10:54:00Z">
        <w:r>
          <w:rPr>
            <w:rFonts w:ascii="Garamond" w:eastAsia="SimSun" w:hAnsi="Garamond" w:cs="Times"/>
            <w:color w:val="333333"/>
          </w:rPr>
          <w:t>cross</w:t>
        </w:r>
      </w:ins>
      <w:ins w:id="97" w:author="Zhou, Yujun" w:date="2020-05-05T10:55:00Z">
        <w:r>
          <w:rPr>
            <w:rFonts w:ascii="Garamond" w:eastAsia="SimSun" w:hAnsi="Garamond" w:cs="Times"/>
            <w:color w:val="333333"/>
          </w:rPr>
          <w:t xml:space="preserve"> </w:t>
        </w:r>
      </w:ins>
      <w:ins w:id="98" w:author="Zhou, Yujun" w:date="2020-05-05T10:54:00Z">
        <w:r>
          <w:rPr>
            <w:rFonts w:ascii="Garamond" w:eastAsia="SimSun" w:hAnsi="Garamond" w:cs="Times"/>
            <w:color w:val="333333"/>
          </w:rPr>
          <w:t xml:space="preserve">three countries </w:t>
        </w:r>
      </w:ins>
      <w:ins w:id="99" w:author="Zhou, Yujun" w:date="2020-05-05T10:55:00Z">
        <w:r>
          <w:rPr>
            <w:rFonts w:ascii="Garamond" w:eastAsia="SimSun" w:hAnsi="Garamond" w:cs="Times"/>
            <w:color w:val="333333"/>
          </w:rPr>
          <w:t xml:space="preserve">and two </w:t>
        </w:r>
      </w:ins>
      <w:ins w:id="100" w:author="Zhou, Yujun" w:date="2020-05-05T10:54:00Z">
        <w:r>
          <w:rPr>
            <w:rFonts w:ascii="Garamond" w:eastAsia="SimSun" w:hAnsi="Garamond" w:cs="Times"/>
            <w:color w:val="333333"/>
          </w:rPr>
          <w:t>different food security measures</w:t>
        </w:r>
      </w:ins>
      <w:ins w:id="101" w:author="Zhou, Yujun" w:date="2020-05-05T10:55:00Z">
        <w:r>
          <w:rPr>
            <w:rFonts w:ascii="Garamond" w:eastAsia="SimSun" w:hAnsi="Garamond" w:cs="Times"/>
            <w:color w:val="333333"/>
          </w:rPr>
          <w:t xml:space="preserve">, </w:t>
        </w:r>
      </w:ins>
      <w:ins w:id="102" w:author="Zhou, Yujun" w:date="2020-05-05T10:57:00Z">
        <w:r w:rsidR="00230057">
          <w:rPr>
            <w:rFonts w:ascii="Garamond" w:eastAsia="SimSun" w:hAnsi="Garamond" w:cs="Times"/>
            <w:color w:val="333333"/>
          </w:rPr>
          <w:t xml:space="preserve">the </w:t>
        </w:r>
      </w:ins>
      <w:ins w:id="103" w:author="Zhou, Yujun" w:date="2020-05-05T10:53:00Z">
        <w:r>
          <w:rPr>
            <w:rFonts w:ascii="Garamond" w:hAnsi="Garamond"/>
          </w:rPr>
          <w:t xml:space="preserve">machine learning models </w:t>
        </w:r>
      </w:ins>
      <w:ins w:id="104" w:author="Zhou, Yujun" w:date="2020-05-05T10:55:00Z">
        <w:r>
          <w:rPr>
            <w:rFonts w:ascii="Garamond" w:eastAsia="SimSun" w:hAnsi="Garamond" w:cs="Times"/>
            <w:color w:val="333333"/>
          </w:rPr>
          <w:t>c</w:t>
        </w:r>
        <w:r>
          <w:rPr>
            <w:rFonts w:ascii="Garamond" w:eastAsia="SimSun" w:hAnsi="Garamond" w:cs="Times"/>
            <w:color w:val="333333"/>
          </w:rPr>
          <w:t xml:space="preserve">onsistently </w:t>
        </w:r>
      </w:ins>
      <w:ins w:id="105" w:author="Zhou, Yujun" w:date="2020-05-05T10:53:00Z">
        <w:r>
          <w:rPr>
            <w:rFonts w:ascii="Garamond" w:hAnsi="Garamond"/>
          </w:rPr>
          <w:t>achieve from 10% to 60% higher area under the ROC curve (AUC) than the baseline model, with 15% to 100% more food insecure villages being identified</w:t>
        </w:r>
      </w:ins>
      <w:ins w:id="106" w:author="Zhou, Yujun" w:date="2020-05-05T10:58:00Z">
        <w:r w:rsidR="00230057">
          <w:rPr>
            <w:rFonts w:ascii="Garamond" w:hAnsi="Garamond"/>
          </w:rPr>
          <w:t xml:space="preserve"> from the rest of the data. </w:t>
        </w:r>
      </w:ins>
      <w:r w:rsidR="000E2DBA">
        <w:rPr>
          <w:rFonts w:ascii="Garamond" w:eastAsia="SimSun" w:hAnsi="Garamond" w:cs="Times"/>
          <w:color w:val="333333"/>
        </w:rPr>
        <w:t xml:space="preserve">The main contribution of this paper is </w:t>
      </w:r>
      <w:ins w:id="107" w:author="Zhou, Yujun" w:date="2020-05-05T10:44:00Z">
        <w:r w:rsidR="001749AA">
          <w:rPr>
            <w:rFonts w:ascii="Garamond" w:eastAsia="SimSun" w:hAnsi="Garamond" w:cs="Times"/>
            <w:color w:val="333333"/>
          </w:rPr>
          <w:t>the</w:t>
        </w:r>
      </w:ins>
      <w:del w:id="108" w:author="Zhou, Yujun" w:date="2020-05-05T10:44:00Z">
        <w:r w:rsidR="000E2DBA" w:rsidDel="001749AA">
          <w:rPr>
            <w:rFonts w:ascii="Garamond" w:eastAsia="SimSun" w:hAnsi="Garamond" w:cs="Times"/>
            <w:color w:val="333333"/>
          </w:rPr>
          <w:delText>to</w:delText>
        </w:r>
      </w:del>
      <w:r w:rsidR="000E2DBA">
        <w:rPr>
          <w:rFonts w:ascii="Garamond" w:eastAsia="SimSun" w:hAnsi="Garamond" w:cs="Times"/>
          <w:color w:val="333333"/>
        </w:rPr>
        <w:t xml:space="preserve"> improve</w:t>
      </w:r>
      <w:ins w:id="109" w:author="Zhou, Yujun" w:date="2020-05-05T10:44:00Z">
        <w:r w:rsidR="001749AA">
          <w:rPr>
            <w:rFonts w:ascii="Garamond" w:eastAsia="SimSun" w:hAnsi="Garamond" w:cs="Times"/>
            <w:color w:val="333333"/>
          </w:rPr>
          <w:t>d</w:t>
        </w:r>
      </w:ins>
      <w:r w:rsidR="000E2DBA">
        <w:rPr>
          <w:rFonts w:ascii="Garamond" w:eastAsia="SimSun" w:hAnsi="Garamond" w:cs="Times"/>
          <w:color w:val="333333"/>
        </w:rPr>
        <w:t xml:space="preserve"> </w:t>
      </w:r>
      <w:del w:id="110" w:author="Zhou, Yujun" w:date="2020-05-05T10:44:00Z">
        <w:r w:rsidR="000E2DBA" w:rsidDel="001749AA">
          <w:rPr>
            <w:rFonts w:ascii="Garamond" w:eastAsia="SimSun" w:hAnsi="Garamond" w:cs="Times"/>
            <w:color w:val="333333"/>
          </w:rPr>
          <w:delText xml:space="preserve">the </w:delText>
        </w:r>
      </w:del>
      <w:r w:rsidR="000E2DBA">
        <w:rPr>
          <w:rFonts w:ascii="Garamond" w:eastAsia="SimSun" w:hAnsi="Garamond" w:cs="Times"/>
          <w:color w:val="333333"/>
        </w:rPr>
        <w:t xml:space="preserve">prediction of </w:t>
      </w:r>
      <w:r w:rsidR="00CE71CB">
        <w:rPr>
          <w:rFonts w:ascii="Garamond" w:eastAsia="SimSun" w:hAnsi="Garamond" w:cs="Times"/>
          <w:color w:val="333333"/>
        </w:rPr>
        <w:t>villages</w:t>
      </w:r>
      <w:r w:rsidR="000E2DBA">
        <w:rPr>
          <w:rFonts w:ascii="Garamond" w:eastAsia="SimSun" w:hAnsi="Garamond" w:cs="Times"/>
          <w:color w:val="333333"/>
        </w:rPr>
        <w:t xml:space="preserve"> with </w:t>
      </w:r>
      <w:r w:rsidR="00E97B33">
        <w:rPr>
          <w:rFonts w:ascii="Garamond" w:eastAsia="SimSun" w:hAnsi="Garamond" w:cs="Times"/>
          <w:color w:val="333333"/>
        </w:rPr>
        <w:t xml:space="preserve">the </w:t>
      </w:r>
      <w:r w:rsidR="000E2DBA">
        <w:rPr>
          <w:rFonts w:ascii="Garamond" w:eastAsia="SimSun" w:hAnsi="Garamond" w:cs="Times"/>
          <w:color w:val="333333"/>
        </w:rPr>
        <w:t>potential food crisis in a</w:t>
      </w:r>
      <w:r w:rsidR="00E3631F">
        <w:rPr>
          <w:rFonts w:ascii="Garamond" w:eastAsia="SimSun" w:hAnsi="Garamond" w:cs="Times"/>
          <w:color w:val="333333"/>
        </w:rPr>
        <w:t xml:space="preserve"> setting with</w:t>
      </w:r>
      <w:r w:rsidR="000E2DBA">
        <w:rPr>
          <w:rFonts w:ascii="Garamond" w:eastAsia="SimSun" w:hAnsi="Garamond" w:cs="Times"/>
          <w:color w:val="333333"/>
        </w:rPr>
        <w:t xml:space="preserve"> imbalanced data. We achieve this</w:t>
      </w:r>
      <w:ins w:id="111" w:author="Zhou, Yujun" w:date="2020-05-05T10:44:00Z">
        <w:r w:rsidR="001749AA">
          <w:rPr>
            <w:rFonts w:ascii="Garamond" w:eastAsia="SimSun" w:hAnsi="Garamond" w:cs="Times"/>
            <w:color w:val="333333"/>
          </w:rPr>
          <w:t xml:space="preserve"> </w:t>
        </w:r>
      </w:ins>
      <w:del w:id="112" w:author="Zhou, Yujun" w:date="2020-05-05T10:44:00Z">
        <w:r w:rsidR="000E2DBA" w:rsidDel="001749AA">
          <w:rPr>
            <w:rFonts w:ascii="Garamond" w:eastAsia="SimSun" w:hAnsi="Garamond" w:cs="Times"/>
            <w:color w:val="333333"/>
          </w:rPr>
          <w:delText xml:space="preserve"> </w:delText>
        </w:r>
      </w:del>
      <w:r w:rsidR="000E2DBA">
        <w:rPr>
          <w:rFonts w:ascii="Garamond" w:eastAsia="SimSun" w:hAnsi="Garamond" w:cs="Times"/>
          <w:color w:val="333333"/>
        </w:rPr>
        <w:t xml:space="preserve">by choosing </w:t>
      </w:r>
      <w:r w:rsidR="00902F2D">
        <w:rPr>
          <w:rFonts w:ascii="Garamond" w:eastAsia="SimSun" w:hAnsi="Garamond" w:cs="Times"/>
          <w:color w:val="333333"/>
        </w:rPr>
        <w:t xml:space="preserve">an objective function that balances overall accuracy against the ability to capture </w:t>
      </w:r>
      <w:r w:rsidR="000A7B25">
        <w:rPr>
          <w:rFonts w:ascii="Garamond" w:eastAsia="SimSun" w:hAnsi="Garamond" w:cs="Times"/>
          <w:color w:val="333333"/>
        </w:rPr>
        <w:t>the food insecure</w:t>
      </w:r>
      <w:r w:rsidR="000E2DBA">
        <w:rPr>
          <w:rFonts w:ascii="Garamond" w:eastAsia="SimSun" w:hAnsi="Garamond" w:cs="Times"/>
          <w:color w:val="333333"/>
        </w:rPr>
        <w:t xml:space="preserve">, </w:t>
      </w:r>
      <w:r w:rsidR="005B65F0">
        <w:rPr>
          <w:rFonts w:ascii="Garamond" w:eastAsia="SimSun" w:hAnsi="Garamond" w:cs="Times"/>
          <w:color w:val="333333"/>
        </w:rPr>
        <w:t xml:space="preserve">along with techniques like </w:t>
      </w:r>
      <w:r w:rsidR="000E2DBA">
        <w:rPr>
          <w:rFonts w:ascii="Garamond" w:eastAsia="SimSun" w:hAnsi="Garamond" w:cs="Times"/>
          <w:color w:val="333333"/>
        </w:rPr>
        <w:t>data sampling</w:t>
      </w:r>
      <w:r w:rsidR="005E1A9B">
        <w:rPr>
          <w:rFonts w:ascii="Garamond" w:eastAsia="SimSun" w:hAnsi="Garamond" w:cs="Times"/>
          <w:color w:val="333333"/>
        </w:rPr>
        <w:t>.</w:t>
      </w:r>
      <w:ins w:id="113" w:author="Zhou, Yujun" w:date="2020-05-05T10:46:00Z">
        <w:r w:rsidR="00490486">
          <w:rPr>
            <w:rFonts w:ascii="Garamond" w:eastAsia="SimSun" w:hAnsi="Garamond" w:cs="Times"/>
            <w:color w:val="333333"/>
          </w:rPr>
          <w:t xml:space="preserve"> Our results are </w:t>
        </w:r>
      </w:ins>
      <w:ins w:id="114" w:author="Zhou, Yujun" w:date="2020-05-05T10:47:00Z">
        <w:r w:rsidR="00414FF9">
          <w:rPr>
            <w:rFonts w:ascii="Garamond" w:eastAsia="SimSun" w:hAnsi="Garamond" w:cs="Times"/>
            <w:color w:val="333333"/>
          </w:rPr>
          <w:t xml:space="preserve">more </w:t>
        </w:r>
      </w:ins>
      <w:ins w:id="115" w:author="Zhou, Yujun" w:date="2020-05-05T10:46:00Z">
        <w:r w:rsidR="00490486">
          <w:rPr>
            <w:rFonts w:ascii="Garamond" w:eastAsia="SimSun" w:hAnsi="Garamond" w:cs="Times"/>
            <w:color w:val="333333"/>
          </w:rPr>
          <w:t>robust to the potential correlation</w:t>
        </w:r>
      </w:ins>
      <w:ins w:id="116" w:author="Zhou, Yujun" w:date="2020-05-05T10:47:00Z">
        <w:r w:rsidR="003B69F2">
          <w:rPr>
            <w:rFonts w:ascii="Garamond" w:eastAsia="SimSun" w:hAnsi="Garamond" w:cs="Times"/>
            <w:color w:val="333333"/>
          </w:rPr>
          <w:t>s</w:t>
        </w:r>
      </w:ins>
      <w:ins w:id="117" w:author="Zhou, Yujun" w:date="2020-05-05T10:46:00Z">
        <w:r w:rsidR="00490486">
          <w:rPr>
            <w:rFonts w:ascii="Garamond" w:eastAsia="SimSun" w:hAnsi="Garamond" w:cs="Times"/>
            <w:color w:val="333333"/>
          </w:rPr>
          <w:t xml:space="preserve"> between the training </w:t>
        </w:r>
      </w:ins>
      <w:ins w:id="118" w:author="Zhou, Yujun" w:date="2020-05-05T10:47:00Z">
        <w:r w:rsidR="003B69F2">
          <w:rPr>
            <w:rFonts w:ascii="Garamond" w:eastAsia="SimSun" w:hAnsi="Garamond" w:cs="Times"/>
            <w:color w:val="333333"/>
          </w:rPr>
          <w:t xml:space="preserve">set </w:t>
        </w:r>
      </w:ins>
      <w:ins w:id="119" w:author="Zhou, Yujun" w:date="2020-05-05T10:46:00Z">
        <w:r w:rsidR="00490486">
          <w:rPr>
            <w:rFonts w:ascii="Garamond" w:eastAsia="SimSun" w:hAnsi="Garamond" w:cs="Times"/>
            <w:color w:val="333333"/>
          </w:rPr>
          <w:t>and the test</w:t>
        </w:r>
      </w:ins>
      <w:ins w:id="120" w:author="Zhou, Yujun" w:date="2020-05-05T10:47:00Z">
        <w:r w:rsidR="003B69F2">
          <w:rPr>
            <w:rFonts w:ascii="Garamond" w:eastAsia="SimSun" w:hAnsi="Garamond" w:cs="Times"/>
            <w:color w:val="333333"/>
          </w:rPr>
          <w:t>ing</w:t>
        </w:r>
      </w:ins>
      <w:ins w:id="121" w:author="Zhou, Yujun" w:date="2020-05-05T10:46:00Z">
        <w:r w:rsidR="00490486">
          <w:rPr>
            <w:rFonts w:ascii="Garamond" w:eastAsia="SimSun" w:hAnsi="Garamond" w:cs="Times"/>
            <w:color w:val="333333"/>
          </w:rPr>
          <w:t xml:space="preserve"> set by only </w:t>
        </w:r>
      </w:ins>
      <w:ins w:id="122" w:author="Zhou, Yujun" w:date="2020-05-05T10:47:00Z">
        <w:r w:rsidR="00490486">
          <w:rPr>
            <w:rFonts w:ascii="Garamond" w:eastAsia="SimSun" w:hAnsi="Garamond" w:cs="Times"/>
            <w:color w:val="333333"/>
          </w:rPr>
          <w:t>predicting later years of data using previous years</w:t>
        </w:r>
        <w:r w:rsidR="00D47149">
          <w:rPr>
            <w:rFonts w:ascii="Garamond" w:eastAsia="SimSun" w:hAnsi="Garamond" w:cs="Times"/>
            <w:color w:val="333333"/>
          </w:rPr>
          <w:t>’</w:t>
        </w:r>
        <w:r w:rsidR="00490486">
          <w:rPr>
            <w:rFonts w:ascii="Garamond" w:eastAsia="SimSun" w:hAnsi="Garamond" w:cs="Times"/>
            <w:color w:val="333333"/>
          </w:rPr>
          <w:t xml:space="preserve"> training data. </w:t>
        </w:r>
      </w:ins>
      <w:r w:rsidR="005E1A9B">
        <w:rPr>
          <w:rFonts w:ascii="Garamond" w:eastAsia="SimSun" w:hAnsi="Garamond" w:cs="Times"/>
          <w:color w:val="333333"/>
        </w:rPr>
        <w:t xml:space="preserve"> </w:t>
      </w:r>
      <w:del w:id="123" w:author="Zhou, Yujun" w:date="2020-05-05T10:45:00Z">
        <w:r w:rsidR="000E2DBA" w:rsidDel="001749AA">
          <w:rPr>
            <w:rFonts w:ascii="Garamond" w:eastAsia="SimSun" w:hAnsi="Garamond" w:cs="Times"/>
            <w:color w:val="333333"/>
          </w:rPr>
          <w:delText xml:space="preserve"> </w:delText>
        </w:r>
      </w:del>
    </w:p>
    <w:p w14:paraId="5AE10CDE" w14:textId="7E479D27" w:rsidR="000E2DBA" w:rsidRPr="006D63F4" w:rsidRDefault="000E2DBA" w:rsidP="00541D0D">
      <w:pPr>
        <w:spacing w:line="480" w:lineRule="auto"/>
        <w:ind w:left="720" w:firstLine="720"/>
        <w:rPr>
          <w:rFonts w:ascii="Garamond" w:eastAsia="SimSun" w:hAnsi="Garamond" w:cs="Times"/>
          <w:color w:val="333333"/>
        </w:rPr>
        <w:pPrChange w:id="124" w:author="Zhou, Yujun" w:date="2020-05-05T11:40:00Z">
          <w:pPr>
            <w:spacing w:line="480" w:lineRule="auto"/>
            <w:ind w:left="720"/>
          </w:pPr>
        </w:pPrChange>
      </w:pPr>
      <w:r w:rsidRPr="006D63F4">
        <w:rPr>
          <w:rFonts w:ascii="Garamond" w:eastAsia="SimSun" w:hAnsi="Garamond" w:cs="Times"/>
          <w:color w:val="333333"/>
        </w:rPr>
        <w:t xml:space="preserve">Instead of </w:t>
      </w:r>
      <w:r>
        <w:rPr>
          <w:rFonts w:ascii="Garamond" w:eastAsia="SimSun" w:hAnsi="Garamond" w:cs="Times"/>
          <w:color w:val="333333"/>
        </w:rPr>
        <w:t xml:space="preserve">predicting </w:t>
      </w:r>
      <w:r w:rsidRPr="006D63F4">
        <w:rPr>
          <w:rFonts w:ascii="Garamond" w:eastAsia="SimSun" w:hAnsi="Garamond" w:cs="Times"/>
          <w:color w:val="333333"/>
        </w:rPr>
        <w:t xml:space="preserve">the overall accuracy of food security status in previous studies, this study focuses on correctly detecting the clusters that are </w:t>
      </w:r>
      <w:r w:rsidR="000A7B25">
        <w:rPr>
          <w:rFonts w:ascii="Garamond" w:eastAsia="SimSun" w:hAnsi="Garamond" w:cs="Times"/>
          <w:color w:val="333333"/>
        </w:rPr>
        <w:t>f</w:t>
      </w:r>
      <w:r w:rsidRPr="006D63F4">
        <w:rPr>
          <w:rFonts w:ascii="Garamond" w:eastAsia="SimSun" w:hAnsi="Garamond" w:cs="Times"/>
          <w:color w:val="333333"/>
        </w:rPr>
        <w:t xml:space="preserve">ood insecure. Similar to a fraud detection problem, severe food insecurity crises are rare but too </w:t>
      </w:r>
      <w:r w:rsidR="009D7DA9">
        <w:rPr>
          <w:rFonts w:ascii="Garamond" w:eastAsia="SimSun" w:hAnsi="Garamond" w:cs="Times"/>
          <w:color w:val="333333"/>
        </w:rPr>
        <w:t xml:space="preserve">important </w:t>
      </w:r>
      <w:r w:rsidRPr="006D63F4">
        <w:rPr>
          <w:rFonts w:ascii="Garamond" w:eastAsia="SimSun" w:hAnsi="Garamond" w:cs="Times"/>
          <w:color w:val="333333"/>
        </w:rPr>
        <w:t>to miss. The failure of identifying villages with food shortage is more costly than falsely sending food assistance to areas that do not have a shortage o</w:t>
      </w:r>
      <w:r>
        <w:rPr>
          <w:rFonts w:ascii="Garamond" w:eastAsia="SimSun" w:hAnsi="Garamond" w:cs="Times"/>
          <w:color w:val="333333"/>
        </w:rPr>
        <w:t>f</w:t>
      </w:r>
      <w:r w:rsidRPr="006D63F4">
        <w:rPr>
          <w:rFonts w:ascii="Garamond" w:eastAsia="SimSun" w:hAnsi="Garamond" w:cs="Times"/>
          <w:color w:val="333333"/>
        </w:rPr>
        <w:t xml:space="preserve"> food. Therefore, we focus more on identifying all the insecure clusters to maximize </w:t>
      </w:r>
      <w:r>
        <w:rPr>
          <w:rFonts w:ascii="Garamond" w:eastAsia="SimSun" w:hAnsi="Garamond" w:cs="Times"/>
          <w:color w:val="333333"/>
        </w:rPr>
        <w:t xml:space="preserve">the </w:t>
      </w:r>
      <w:r w:rsidRPr="006D63F4">
        <w:rPr>
          <w:rFonts w:ascii="Garamond" w:eastAsia="SimSun" w:hAnsi="Garamond" w:cs="Times"/>
          <w:color w:val="333333"/>
        </w:rPr>
        <w:t>recall rate</w:t>
      </w:r>
      <w:r>
        <w:rPr>
          <w:rFonts w:ascii="Garamond" w:eastAsia="SimSun" w:hAnsi="Garamond" w:cs="Times"/>
          <w:color w:val="333333"/>
        </w:rPr>
        <w:t xml:space="preserve"> in classification, where the recall rate is defined as </w:t>
      </w:r>
      <w:r w:rsidR="00E14D70">
        <w:rPr>
          <w:rFonts w:ascii="Garamond" w:eastAsia="SimSun" w:hAnsi="Garamond" w:cs="Times"/>
          <w:color w:val="333333"/>
        </w:rPr>
        <w:t xml:space="preserve">the </w:t>
      </w:r>
      <w:r w:rsidR="0020068C">
        <w:rPr>
          <w:rFonts w:ascii="Garamond" w:eastAsia="SimSun" w:hAnsi="Garamond" w:cs="Times"/>
          <w:color w:val="333333"/>
        </w:rPr>
        <w:t xml:space="preserve">percent of </w:t>
      </w:r>
      <w:r w:rsidR="000A7B25">
        <w:rPr>
          <w:rFonts w:ascii="Garamond" w:eastAsia="SimSun" w:hAnsi="Garamond" w:cs="Times"/>
          <w:color w:val="333333"/>
        </w:rPr>
        <w:t>truly</w:t>
      </w:r>
      <w:r w:rsidR="00C15AAA" w:rsidRPr="00C15AAA">
        <w:rPr>
          <w:rFonts w:ascii="Garamond" w:eastAsia="SimSun" w:hAnsi="Garamond" w:cs="Times"/>
          <w:color w:val="333333"/>
        </w:rPr>
        <w:t xml:space="preserve"> insecure households </w:t>
      </w:r>
      <w:r w:rsidR="0020068C">
        <w:rPr>
          <w:rFonts w:ascii="Garamond" w:eastAsia="SimSun" w:hAnsi="Garamond" w:cs="Times"/>
          <w:color w:val="333333"/>
        </w:rPr>
        <w:t>correctly capture</w:t>
      </w:r>
      <w:r w:rsidR="00944318">
        <w:rPr>
          <w:rFonts w:ascii="Garamond" w:eastAsia="SimSun" w:hAnsi="Garamond" w:cs="Times"/>
          <w:color w:val="333333"/>
        </w:rPr>
        <w:t>d by the model</w:t>
      </w:r>
      <w:r w:rsidR="0020068C">
        <w:rPr>
          <w:rFonts w:ascii="Garamond" w:eastAsia="SimSun" w:hAnsi="Garamond" w:cs="Times"/>
          <w:color w:val="333333"/>
        </w:rPr>
        <w:t>.</w:t>
      </w:r>
      <w:r w:rsidR="003D3998">
        <w:rPr>
          <w:rFonts w:ascii="Garamond" w:eastAsia="SimSun" w:hAnsi="Garamond" w:cs="Times"/>
          <w:color w:val="333333"/>
        </w:rPr>
        <w:t xml:space="preserve"> </w:t>
      </w:r>
      <w:r>
        <w:rPr>
          <w:rFonts w:ascii="Garamond" w:eastAsia="SimSun" w:hAnsi="Garamond" w:cs="Times"/>
          <w:color w:val="333333"/>
        </w:rPr>
        <w:t>W</w:t>
      </w:r>
      <w:r w:rsidRPr="006D63F4">
        <w:rPr>
          <w:rFonts w:ascii="Garamond" w:eastAsia="SimSun" w:hAnsi="Garamond" w:cs="Times"/>
          <w:color w:val="333333"/>
        </w:rPr>
        <w:t xml:space="preserve">e </w:t>
      </w:r>
      <w:r w:rsidR="009D7DA9">
        <w:rPr>
          <w:rFonts w:ascii="Garamond" w:eastAsia="SimSun" w:hAnsi="Garamond" w:cs="Times"/>
          <w:color w:val="333333"/>
        </w:rPr>
        <w:t>are less concerned about</w:t>
      </w:r>
      <w:r w:rsidRPr="006D63F4">
        <w:rPr>
          <w:rFonts w:ascii="Garamond" w:eastAsia="SimSun" w:hAnsi="Garamond" w:cs="Times"/>
          <w:color w:val="333333"/>
        </w:rPr>
        <w:t xml:space="preserve"> minimizing the number of secure clusters misclassified as unsafe</w:t>
      </w:r>
      <w:r>
        <w:rPr>
          <w:rFonts w:ascii="Garamond" w:eastAsia="SimSun" w:hAnsi="Garamond" w:cs="Times"/>
          <w:color w:val="333333"/>
        </w:rPr>
        <w:t xml:space="preserve">. In technical terms, we put a higher weight on the </w:t>
      </w:r>
      <w:r w:rsidRPr="006D63F4">
        <w:rPr>
          <w:rFonts w:ascii="Garamond" w:eastAsia="SimSun" w:hAnsi="Garamond" w:cs="Times"/>
          <w:color w:val="333333"/>
        </w:rPr>
        <w:t>recall rate</w:t>
      </w:r>
      <w:r>
        <w:rPr>
          <w:rFonts w:ascii="Garamond" w:eastAsia="SimSun" w:hAnsi="Garamond" w:cs="Times"/>
          <w:color w:val="333333"/>
        </w:rPr>
        <w:t xml:space="preserve"> than </w:t>
      </w:r>
      <w:r w:rsidR="002E267D">
        <w:rPr>
          <w:rFonts w:ascii="Garamond" w:eastAsia="SimSun" w:hAnsi="Garamond" w:cs="Times"/>
          <w:color w:val="333333"/>
        </w:rPr>
        <w:t xml:space="preserve">the </w:t>
      </w:r>
      <w:r w:rsidRPr="006D63F4">
        <w:rPr>
          <w:rFonts w:ascii="Garamond" w:eastAsia="SimSun" w:hAnsi="Garamond" w:cs="Times"/>
          <w:color w:val="333333"/>
        </w:rPr>
        <w:t>precision rate</w:t>
      </w:r>
      <w:r>
        <w:rPr>
          <w:rFonts w:ascii="Garamond" w:eastAsia="SimSun" w:hAnsi="Garamond" w:cs="Times"/>
          <w:color w:val="333333"/>
        </w:rPr>
        <w:t xml:space="preserve"> for classifying the food security categories</w:t>
      </w:r>
      <w:r w:rsidRPr="006D63F4">
        <w:rPr>
          <w:rFonts w:ascii="Garamond" w:eastAsia="SimSun" w:hAnsi="Garamond" w:cs="Times"/>
          <w:color w:val="333333"/>
        </w:rPr>
        <w:t xml:space="preserve">. </w:t>
      </w:r>
      <w:r>
        <w:rPr>
          <w:rFonts w:ascii="Garamond" w:eastAsia="SimSun" w:hAnsi="Garamond" w:cs="Times"/>
          <w:color w:val="333333"/>
        </w:rPr>
        <w:t>C</w:t>
      </w:r>
      <w:r w:rsidRPr="006D63F4">
        <w:rPr>
          <w:rFonts w:ascii="Garamond" w:eastAsia="SimSun" w:hAnsi="Garamond" w:cs="Times"/>
          <w:color w:val="333333"/>
        </w:rPr>
        <w:t xml:space="preserve">hoosing the right </w:t>
      </w:r>
      <w:r>
        <w:rPr>
          <w:rFonts w:ascii="Garamond" w:eastAsia="SimSun" w:hAnsi="Garamond" w:cs="Times"/>
          <w:color w:val="333333"/>
        </w:rPr>
        <w:t>criterion</w:t>
      </w:r>
      <w:r w:rsidRPr="006D63F4">
        <w:rPr>
          <w:rFonts w:ascii="Garamond" w:eastAsia="SimSun" w:hAnsi="Garamond" w:cs="Times"/>
          <w:color w:val="333333"/>
        </w:rPr>
        <w:t xml:space="preserve"> to optimize matters for model selection and parameter tuning.  Ultimately, we want the model to correctly detect </w:t>
      </w:r>
      <w:r w:rsidR="00C2792D">
        <w:rPr>
          <w:rFonts w:ascii="Garamond" w:eastAsia="SimSun" w:hAnsi="Garamond" w:cs="Times"/>
          <w:color w:val="333333"/>
        </w:rPr>
        <w:lastRenderedPageBreak/>
        <w:t xml:space="preserve">as many </w:t>
      </w:r>
      <w:r w:rsidRPr="006D63F4">
        <w:rPr>
          <w:rFonts w:ascii="Garamond" w:eastAsia="SimSun" w:hAnsi="Garamond" w:cs="Times"/>
          <w:color w:val="333333"/>
        </w:rPr>
        <w:t xml:space="preserve">minority classes that are food insecure </w:t>
      </w:r>
      <w:r w:rsidR="00C2792D">
        <w:rPr>
          <w:rFonts w:ascii="Garamond" w:eastAsia="SimSun" w:hAnsi="Garamond" w:cs="Times"/>
          <w:color w:val="333333"/>
        </w:rPr>
        <w:t xml:space="preserve">as possible </w:t>
      </w:r>
      <w:r w:rsidRPr="006D63F4">
        <w:rPr>
          <w:rFonts w:ascii="Garamond" w:eastAsia="SimSun" w:hAnsi="Garamond" w:cs="Times"/>
          <w:color w:val="333333"/>
        </w:rPr>
        <w:t xml:space="preserve">without </w:t>
      </w:r>
      <w:r w:rsidR="00E63AA8">
        <w:rPr>
          <w:rFonts w:ascii="Garamond" w:eastAsia="SimSun" w:hAnsi="Garamond" w:cs="Times"/>
          <w:color w:val="333333"/>
        </w:rPr>
        <w:t xml:space="preserve">creating </w:t>
      </w:r>
      <w:r w:rsidR="000A7B25">
        <w:rPr>
          <w:rFonts w:ascii="Garamond" w:eastAsia="SimSun" w:hAnsi="Garamond" w:cs="Times"/>
          <w:color w:val="333333"/>
        </w:rPr>
        <w:t>too m</w:t>
      </w:r>
      <w:r w:rsidR="00841EFD">
        <w:rPr>
          <w:rFonts w:ascii="Garamond" w:eastAsia="SimSun" w:hAnsi="Garamond" w:cs="Times"/>
          <w:color w:val="333333"/>
        </w:rPr>
        <w:t>any</w:t>
      </w:r>
      <w:r w:rsidRPr="006D63F4">
        <w:rPr>
          <w:rFonts w:ascii="Garamond" w:eastAsia="SimSun" w:hAnsi="Garamond" w:cs="Times"/>
          <w:color w:val="333333"/>
        </w:rPr>
        <w:t xml:space="preserve"> </w:t>
      </w:r>
      <w:r w:rsidR="00841EFD">
        <w:rPr>
          <w:rFonts w:ascii="Garamond" w:eastAsia="SimSun" w:hAnsi="Garamond" w:cs="Times"/>
          <w:color w:val="333333"/>
        </w:rPr>
        <w:t>false</w:t>
      </w:r>
      <w:r w:rsidR="00E97B33">
        <w:rPr>
          <w:rFonts w:ascii="Garamond" w:eastAsia="SimSun" w:hAnsi="Garamond" w:cs="Times"/>
          <w:color w:val="333333"/>
        </w:rPr>
        <w:t>-</w:t>
      </w:r>
      <w:r w:rsidR="00841EFD">
        <w:rPr>
          <w:rFonts w:ascii="Garamond" w:eastAsia="SimSun" w:hAnsi="Garamond" w:cs="Times"/>
          <w:color w:val="333333"/>
        </w:rPr>
        <w:t>positive</w:t>
      </w:r>
      <w:r w:rsidR="00D91029">
        <w:rPr>
          <w:rFonts w:ascii="Garamond" w:eastAsia="SimSun" w:hAnsi="Garamond" w:cs="Times"/>
          <w:color w:val="333333"/>
        </w:rPr>
        <w:t xml:space="preserve"> cases</w:t>
      </w:r>
      <w:r w:rsidRPr="006D63F4">
        <w:rPr>
          <w:rFonts w:ascii="Garamond" w:eastAsia="SimSun" w:hAnsi="Garamond" w:cs="Times"/>
          <w:color w:val="333333"/>
        </w:rPr>
        <w:t>.</w:t>
      </w:r>
    </w:p>
    <w:p w14:paraId="4EAF43C2" w14:textId="01DFAD46" w:rsidR="00A32008" w:rsidRDefault="000E2DBA" w:rsidP="00541D0D">
      <w:pPr>
        <w:spacing w:line="480" w:lineRule="auto"/>
        <w:ind w:left="720" w:firstLine="720"/>
        <w:rPr>
          <w:rFonts w:ascii="Garamond" w:eastAsia="SimSun" w:hAnsi="Garamond" w:cs="Times"/>
          <w:color w:val="333333"/>
        </w:rPr>
        <w:pPrChange w:id="125" w:author="Zhou, Yujun" w:date="2020-05-05T11:40:00Z">
          <w:pPr>
            <w:spacing w:line="480" w:lineRule="auto"/>
            <w:ind w:left="720"/>
          </w:pPr>
        </w:pPrChange>
      </w:pPr>
      <w:r>
        <w:rPr>
          <w:rFonts w:ascii="Garamond" w:eastAsia="SimSun" w:hAnsi="Garamond" w:cs="Times"/>
          <w:color w:val="333333"/>
        </w:rPr>
        <w:t>Along with choosing the optimization criterion, we explore</w:t>
      </w:r>
      <w:r w:rsidR="0013677E">
        <w:rPr>
          <w:rFonts w:ascii="Garamond" w:eastAsia="SimSun" w:hAnsi="Garamond" w:cs="Times"/>
          <w:color w:val="333333"/>
        </w:rPr>
        <w:t xml:space="preserve"> cost-sensitive learning methods </w:t>
      </w:r>
      <w:r w:rsidR="0018273D">
        <w:rPr>
          <w:rFonts w:ascii="Garamond" w:eastAsia="SimSun" w:hAnsi="Garamond" w:cs="Times"/>
          <w:color w:val="333333"/>
        </w:rPr>
        <w:t>to</w:t>
      </w:r>
      <w:r w:rsidR="0013677E">
        <w:rPr>
          <w:rFonts w:ascii="Garamond" w:eastAsia="SimSun" w:hAnsi="Garamond" w:cs="Times"/>
          <w:color w:val="333333"/>
        </w:rPr>
        <w:t xml:space="preserve"> assist the detection </w:t>
      </w:r>
      <w:r w:rsidR="004D0754">
        <w:rPr>
          <w:rFonts w:ascii="Garamond" w:eastAsia="SimSun" w:hAnsi="Garamond" w:cs="Times"/>
          <w:color w:val="333333"/>
        </w:rPr>
        <w:t xml:space="preserve">of minority cases. </w:t>
      </w:r>
      <w:r w:rsidR="00162C38">
        <w:rPr>
          <w:rFonts w:ascii="Garamond" w:eastAsia="SimSun" w:hAnsi="Garamond" w:cs="Times"/>
          <w:color w:val="333333"/>
        </w:rPr>
        <w:t xml:space="preserve">In the </w:t>
      </w:r>
      <w:r w:rsidR="00301653">
        <w:rPr>
          <w:rFonts w:ascii="Garamond" w:eastAsia="SimSun" w:hAnsi="Garamond" w:cs="Times"/>
          <w:color w:val="333333"/>
        </w:rPr>
        <w:t xml:space="preserve">model </w:t>
      </w:r>
      <w:r w:rsidR="00162C38">
        <w:rPr>
          <w:rFonts w:ascii="Garamond" w:eastAsia="SimSun" w:hAnsi="Garamond" w:cs="Times"/>
          <w:color w:val="333333"/>
        </w:rPr>
        <w:t xml:space="preserve">training process, we put higher </w:t>
      </w:r>
      <w:del w:id="126" w:author="Zhou, Yujun" w:date="2020-05-05T10:58:00Z">
        <w:r w:rsidR="00162C38" w:rsidDel="00D8506C">
          <w:rPr>
            <w:rFonts w:ascii="Garamond" w:eastAsia="SimSun" w:hAnsi="Garamond" w:cs="Times"/>
            <w:color w:val="333333"/>
          </w:rPr>
          <w:delText xml:space="preserve">weights </w:delText>
        </w:r>
      </w:del>
      <w:ins w:id="127" w:author="Zhou, Yujun" w:date="2020-05-05T10:58:00Z">
        <w:r w:rsidR="00D8506C">
          <w:rPr>
            <w:rFonts w:ascii="Garamond" w:eastAsia="SimSun" w:hAnsi="Garamond" w:cs="Times"/>
            <w:color w:val="333333"/>
          </w:rPr>
          <w:t>penalties</w:t>
        </w:r>
        <w:r w:rsidR="00D8506C">
          <w:rPr>
            <w:rFonts w:ascii="Garamond" w:eastAsia="SimSun" w:hAnsi="Garamond" w:cs="Times"/>
            <w:color w:val="333333"/>
          </w:rPr>
          <w:t xml:space="preserve"> </w:t>
        </w:r>
      </w:ins>
      <w:del w:id="128" w:author="Zhou, Yujun" w:date="2020-05-05T11:00:00Z">
        <w:r w:rsidR="00162C38" w:rsidDel="00D8506C">
          <w:rPr>
            <w:rFonts w:ascii="Garamond" w:eastAsia="SimSun" w:hAnsi="Garamond" w:cs="Times"/>
            <w:color w:val="333333"/>
          </w:rPr>
          <w:delText xml:space="preserve">on </w:delText>
        </w:r>
        <w:r w:rsidR="007204E1" w:rsidDel="00D8506C">
          <w:rPr>
            <w:rFonts w:ascii="Garamond" w:eastAsia="SimSun" w:hAnsi="Garamond" w:cs="Times"/>
            <w:color w:val="333333"/>
          </w:rPr>
          <w:delText>successfully</w:delText>
        </w:r>
      </w:del>
      <w:ins w:id="129" w:author="Zhou, Yujun" w:date="2020-05-05T11:00:00Z">
        <w:r w:rsidR="00D8506C">
          <w:rPr>
            <w:rFonts w:ascii="Garamond" w:eastAsia="SimSun" w:hAnsi="Garamond" w:cs="Times"/>
            <w:color w:val="333333"/>
          </w:rPr>
          <w:t>for failing to</w:t>
        </w:r>
      </w:ins>
      <w:r w:rsidR="007204E1">
        <w:rPr>
          <w:rFonts w:ascii="Garamond" w:eastAsia="SimSun" w:hAnsi="Garamond" w:cs="Times"/>
          <w:color w:val="333333"/>
        </w:rPr>
        <w:t xml:space="preserve"> detect</w:t>
      </w:r>
      <w:del w:id="130" w:author="Zhou, Yujun" w:date="2020-05-05T11:00:00Z">
        <w:r w:rsidR="007204E1" w:rsidDel="00D8506C">
          <w:rPr>
            <w:rFonts w:ascii="Garamond" w:eastAsia="SimSun" w:hAnsi="Garamond" w:cs="Times"/>
            <w:color w:val="333333"/>
          </w:rPr>
          <w:delText xml:space="preserve">ing </w:delText>
        </w:r>
      </w:del>
      <w:ins w:id="131" w:author="Zhou, Yujun" w:date="2020-05-05T11:00:00Z">
        <w:r w:rsidR="00D8506C">
          <w:rPr>
            <w:rFonts w:ascii="Garamond" w:eastAsia="SimSun" w:hAnsi="Garamond" w:cs="Times"/>
            <w:color w:val="333333"/>
          </w:rPr>
          <w:t xml:space="preserve"> </w:t>
        </w:r>
      </w:ins>
      <w:r w:rsidR="00162C38">
        <w:rPr>
          <w:rFonts w:ascii="Garamond" w:eastAsia="SimSun" w:hAnsi="Garamond" w:cs="Times"/>
          <w:color w:val="333333"/>
        </w:rPr>
        <w:t>th</w:t>
      </w:r>
      <w:r w:rsidR="007204E1">
        <w:rPr>
          <w:rFonts w:ascii="Garamond" w:eastAsia="SimSun" w:hAnsi="Garamond" w:cs="Times"/>
          <w:color w:val="333333"/>
        </w:rPr>
        <w:t xml:space="preserve">e observations </w:t>
      </w:r>
      <w:r w:rsidR="001716A2">
        <w:rPr>
          <w:rFonts w:ascii="Garamond" w:eastAsia="SimSun" w:hAnsi="Garamond" w:cs="Times"/>
          <w:color w:val="333333"/>
        </w:rPr>
        <w:t>in the most food</w:t>
      </w:r>
      <w:r w:rsidR="00A96DDB">
        <w:rPr>
          <w:rFonts w:ascii="Garamond" w:eastAsia="SimSun" w:hAnsi="Garamond" w:cs="Times"/>
          <w:color w:val="333333"/>
        </w:rPr>
        <w:t>-</w:t>
      </w:r>
      <w:r w:rsidR="001716A2">
        <w:rPr>
          <w:rFonts w:ascii="Garamond" w:eastAsia="SimSun" w:hAnsi="Garamond" w:cs="Times"/>
          <w:color w:val="333333"/>
        </w:rPr>
        <w:t xml:space="preserve">insecure category. </w:t>
      </w:r>
      <w:r w:rsidR="00336645">
        <w:rPr>
          <w:rFonts w:ascii="Garamond" w:eastAsia="SimSun" w:hAnsi="Garamond" w:cs="Times"/>
          <w:color w:val="333333"/>
        </w:rPr>
        <w:t xml:space="preserve">After getting the </w:t>
      </w:r>
      <w:r w:rsidR="0035315C">
        <w:rPr>
          <w:rFonts w:ascii="Garamond" w:eastAsia="SimSun" w:hAnsi="Garamond" w:cs="Times"/>
          <w:color w:val="333333"/>
        </w:rPr>
        <w:t xml:space="preserve">predicted probabilities of the village from the models, we </w:t>
      </w:r>
      <w:r w:rsidR="0032398F">
        <w:rPr>
          <w:rFonts w:ascii="Garamond" w:eastAsia="SimSun" w:hAnsi="Garamond" w:cs="Times"/>
          <w:color w:val="333333"/>
        </w:rPr>
        <w:t xml:space="preserve">also </w:t>
      </w:r>
      <w:r w:rsidR="0032398F">
        <w:rPr>
          <w:rFonts w:ascii="Garamond" w:hAnsi="Garamond"/>
        </w:rPr>
        <w:t>adjust the threshold</w:t>
      </w:r>
      <w:r w:rsidR="00B63D8C">
        <w:rPr>
          <w:rFonts w:ascii="Garamond" w:hAnsi="Garamond"/>
        </w:rPr>
        <w:t xml:space="preserve"> of classifying the predicted probability into categories</w:t>
      </w:r>
      <w:r w:rsidR="0032398F">
        <w:rPr>
          <w:rFonts w:ascii="Garamond" w:hAnsi="Garamond"/>
        </w:rPr>
        <w:t xml:space="preserve"> after training the model</w:t>
      </w:r>
      <w:ins w:id="132" w:author="Zhou, Yujun" w:date="2020-05-05T11:20:00Z">
        <w:r w:rsidR="00A2572C">
          <w:rPr>
            <w:rFonts w:ascii="Garamond" w:hAnsi="Garamond"/>
          </w:rPr>
          <w:t>s</w:t>
        </w:r>
      </w:ins>
      <w:r w:rsidR="0032398F">
        <w:rPr>
          <w:rFonts w:ascii="Garamond" w:hAnsi="Garamond"/>
        </w:rPr>
        <w:t xml:space="preserve"> to reduce the cost of misclassification</w:t>
      </w:r>
      <w:r w:rsidR="0047341D">
        <w:rPr>
          <w:rFonts w:ascii="Garamond" w:hAnsi="Garamond"/>
        </w:rPr>
        <w:t xml:space="preserve"> of the minority category</w:t>
      </w:r>
      <w:r w:rsidR="00B63D8C">
        <w:rPr>
          <w:rFonts w:ascii="Garamond" w:hAnsi="Garamond"/>
        </w:rPr>
        <w:t xml:space="preserve">. </w:t>
      </w:r>
      <w:r w:rsidR="005D55DB">
        <w:rPr>
          <w:rFonts w:ascii="Garamond" w:hAnsi="Garamond"/>
        </w:rPr>
        <w:t>We explored</w:t>
      </w:r>
      <w:r>
        <w:rPr>
          <w:rFonts w:ascii="Garamond" w:eastAsia="SimSun" w:hAnsi="Garamond" w:cs="Times"/>
          <w:color w:val="333333"/>
        </w:rPr>
        <w:t xml:space="preserve"> </w:t>
      </w:r>
      <w:proofErr w:type="spellStart"/>
      <w:r>
        <w:rPr>
          <w:rFonts w:ascii="Garamond" w:eastAsia="SimSun" w:hAnsi="Garamond" w:cs="Times"/>
          <w:color w:val="333333"/>
        </w:rPr>
        <w:t>upsampling</w:t>
      </w:r>
      <w:proofErr w:type="spellEnd"/>
      <w:r>
        <w:rPr>
          <w:rFonts w:ascii="Garamond" w:eastAsia="SimSun" w:hAnsi="Garamond" w:cs="Times"/>
          <w:color w:val="333333"/>
        </w:rPr>
        <w:t xml:space="preserve"> approaches to </w:t>
      </w:r>
      <w:r w:rsidRPr="006D63F4">
        <w:rPr>
          <w:rFonts w:ascii="Garamond" w:eastAsia="SimSun" w:hAnsi="Garamond" w:cs="Times"/>
          <w:color w:val="333333"/>
        </w:rPr>
        <w:t xml:space="preserve">create a </w:t>
      </w:r>
      <w:r w:rsidR="00CC252E">
        <w:rPr>
          <w:rFonts w:ascii="Garamond" w:eastAsia="SimSun" w:hAnsi="Garamond" w:cs="Times"/>
          <w:color w:val="333333"/>
        </w:rPr>
        <w:t xml:space="preserve">more </w:t>
      </w:r>
      <w:r w:rsidRPr="006D63F4">
        <w:rPr>
          <w:rFonts w:ascii="Garamond" w:eastAsia="SimSun" w:hAnsi="Garamond" w:cs="Times"/>
          <w:color w:val="333333"/>
        </w:rPr>
        <w:t xml:space="preserve">balanced </w:t>
      </w:r>
      <w:r w:rsidR="0045061D">
        <w:rPr>
          <w:rFonts w:ascii="Garamond" w:eastAsia="SimSun" w:hAnsi="Garamond" w:cs="Times"/>
          <w:color w:val="333333"/>
        </w:rPr>
        <w:t xml:space="preserve">training </w:t>
      </w:r>
      <w:r w:rsidRPr="006D63F4">
        <w:rPr>
          <w:rFonts w:ascii="Garamond" w:eastAsia="SimSun" w:hAnsi="Garamond" w:cs="Times"/>
          <w:color w:val="333333"/>
        </w:rPr>
        <w:t>dataset that forces the classifiers to learn about the characteristics of the minority class</w:t>
      </w:r>
      <w:r w:rsidR="00DB42E9">
        <w:rPr>
          <w:rFonts w:ascii="Garamond" w:eastAsia="SimSun" w:hAnsi="Garamond" w:cs="Times"/>
          <w:color w:val="333333"/>
        </w:rPr>
        <w:t xml:space="preserve"> to improve the performance of the models even further</w:t>
      </w:r>
      <w:r w:rsidRPr="006D63F4">
        <w:rPr>
          <w:rFonts w:ascii="Garamond" w:eastAsia="SimSun" w:hAnsi="Garamond" w:cs="Times"/>
          <w:color w:val="333333"/>
        </w:rPr>
        <w:t xml:space="preserve">. </w:t>
      </w:r>
    </w:p>
    <w:p w14:paraId="5D032F52" w14:textId="692FEB4C" w:rsidR="003366AD" w:rsidRDefault="000E2DBA" w:rsidP="00541D0D">
      <w:pPr>
        <w:spacing w:line="480" w:lineRule="auto"/>
        <w:ind w:left="720" w:firstLine="720"/>
        <w:rPr>
          <w:rFonts w:ascii="Garamond" w:eastAsia="SimSun" w:hAnsi="Garamond" w:cs="Times"/>
          <w:color w:val="333333"/>
        </w:rPr>
        <w:pPrChange w:id="133" w:author="Zhou, Yujun" w:date="2020-05-05T11:40:00Z">
          <w:pPr>
            <w:spacing w:line="480" w:lineRule="auto"/>
            <w:ind w:left="720"/>
          </w:pPr>
        </w:pPrChange>
      </w:pPr>
      <w:r w:rsidRPr="006D63F4">
        <w:rPr>
          <w:rFonts w:ascii="Garamond" w:eastAsia="SimSun" w:hAnsi="Garamond" w:cs="Times"/>
          <w:color w:val="333333"/>
        </w:rPr>
        <w:t>As a natural extension to Lentz et al</w:t>
      </w:r>
      <w:r>
        <w:rPr>
          <w:rFonts w:ascii="Garamond" w:eastAsia="SimSun" w:hAnsi="Garamond" w:cs="Times"/>
          <w:color w:val="333333"/>
        </w:rPr>
        <w:t>.</w:t>
      </w:r>
      <w:r w:rsidRPr="006D63F4">
        <w:rPr>
          <w:rFonts w:ascii="Garamond" w:eastAsia="SimSun" w:hAnsi="Garamond" w:cs="Times"/>
          <w:color w:val="333333"/>
        </w:rPr>
        <w:t xml:space="preserve"> (2019), this study expands the study areas to Malawi, Uganda, and Tanzania </w:t>
      </w:r>
      <w:r>
        <w:rPr>
          <w:rFonts w:ascii="Garamond" w:eastAsia="SimSun" w:hAnsi="Garamond" w:cs="Times"/>
          <w:color w:val="333333"/>
        </w:rPr>
        <w:t xml:space="preserve">with more years of data </w:t>
      </w:r>
      <w:r w:rsidRPr="006D63F4">
        <w:rPr>
          <w:rFonts w:ascii="Garamond" w:eastAsia="SimSun" w:hAnsi="Garamond" w:cs="Times"/>
          <w:color w:val="333333"/>
        </w:rPr>
        <w:t>to test the framework with more heterogeneity in geography, environment, and socioeconomic status. For example, Uganda has two growing seasons</w:t>
      </w:r>
      <w:r>
        <w:rPr>
          <w:rFonts w:ascii="Garamond" w:eastAsia="SimSun" w:hAnsi="Garamond" w:cs="Times"/>
          <w:color w:val="333333"/>
        </w:rPr>
        <w:t>,</w:t>
      </w:r>
      <w:r w:rsidRPr="006D63F4">
        <w:rPr>
          <w:rFonts w:ascii="Garamond" w:eastAsia="SimSun" w:hAnsi="Garamond" w:cs="Times"/>
          <w:color w:val="333333"/>
        </w:rPr>
        <w:t xml:space="preserve"> and the main food staples are matoke and cassava</w:t>
      </w:r>
      <w:r w:rsidR="00E14D70">
        <w:rPr>
          <w:rFonts w:ascii="Garamond" w:eastAsia="SimSun" w:hAnsi="Garamond" w:cs="Times"/>
          <w:color w:val="333333"/>
        </w:rPr>
        <w:t>,</w:t>
      </w:r>
      <w:r w:rsidRPr="006D63F4">
        <w:rPr>
          <w:rFonts w:ascii="Garamond" w:eastAsia="SimSun" w:hAnsi="Garamond" w:cs="Times"/>
          <w:color w:val="333333"/>
        </w:rPr>
        <w:t xml:space="preserve"> while most areas in Malawi and Tanzania have only one growing season and rely on maize as the staple food. This means adjustments to the local climate and agricultural markets, such as having the weather variables during</w:t>
      </w:r>
      <w:r w:rsidR="005A1079">
        <w:rPr>
          <w:rFonts w:ascii="Garamond" w:eastAsia="SimSun" w:hAnsi="Garamond" w:cs="Times"/>
          <w:color w:val="333333"/>
        </w:rPr>
        <w:t xml:space="preserve"> the</w:t>
      </w:r>
      <w:r w:rsidRPr="006D63F4">
        <w:rPr>
          <w:rFonts w:ascii="Garamond" w:eastAsia="SimSun" w:hAnsi="Garamond" w:cs="Times"/>
          <w:color w:val="333333"/>
        </w:rPr>
        <w:t xml:space="preserve"> local growing seasons, grabbing market data on the staples that take up </w:t>
      </w:r>
      <w:r w:rsidR="003366AD">
        <w:rPr>
          <w:rFonts w:ascii="Garamond" w:eastAsia="SimSun" w:hAnsi="Garamond" w:cs="Times"/>
          <w:color w:val="333333"/>
        </w:rPr>
        <w:t>larger</w:t>
      </w:r>
      <w:r w:rsidRPr="006D63F4">
        <w:rPr>
          <w:rFonts w:ascii="Garamond" w:eastAsia="SimSun" w:hAnsi="Garamond" w:cs="Times"/>
          <w:color w:val="333333"/>
        </w:rPr>
        <w:t xml:space="preserve"> share</w:t>
      </w:r>
      <w:r w:rsidR="005A1079">
        <w:rPr>
          <w:rFonts w:ascii="Garamond" w:eastAsia="SimSun" w:hAnsi="Garamond" w:cs="Times"/>
          <w:color w:val="333333"/>
        </w:rPr>
        <w:t>s</w:t>
      </w:r>
      <w:r w:rsidRPr="006D63F4">
        <w:rPr>
          <w:rFonts w:ascii="Garamond" w:eastAsia="SimSun" w:hAnsi="Garamond" w:cs="Times"/>
          <w:color w:val="333333"/>
        </w:rPr>
        <w:t xml:space="preserve"> in the household budget in that specific </w:t>
      </w:r>
      <w:r w:rsidR="003366AD">
        <w:rPr>
          <w:rFonts w:ascii="Garamond" w:eastAsia="SimSun" w:hAnsi="Garamond" w:cs="Times"/>
          <w:color w:val="333333"/>
        </w:rPr>
        <w:t>region</w:t>
      </w:r>
      <w:r w:rsidRPr="006D63F4">
        <w:rPr>
          <w:rFonts w:ascii="Garamond" w:eastAsia="SimSun" w:hAnsi="Garamond" w:cs="Times"/>
          <w:color w:val="333333"/>
        </w:rPr>
        <w:t>.</w:t>
      </w:r>
    </w:p>
    <w:p w14:paraId="0681E79F" w14:textId="7238AFC2" w:rsidR="0049635D" w:rsidRDefault="000E2DBA" w:rsidP="00D66B77">
      <w:pPr>
        <w:spacing w:line="480" w:lineRule="auto"/>
        <w:ind w:left="720" w:firstLine="720"/>
        <w:rPr>
          <w:rFonts w:ascii="Garamond" w:eastAsia="SimSun" w:hAnsi="Garamond" w:cs="Times"/>
          <w:color w:val="333333"/>
        </w:rPr>
        <w:pPrChange w:id="134" w:author="Zhou, Yujun" w:date="2020-05-05T11:40:00Z">
          <w:pPr>
            <w:spacing w:line="480" w:lineRule="auto"/>
            <w:ind w:left="720"/>
          </w:pPr>
        </w:pPrChange>
      </w:pPr>
      <w:r w:rsidRPr="006D63F4">
        <w:rPr>
          <w:rFonts w:ascii="Garamond" w:eastAsia="SimSun" w:hAnsi="Garamond" w:cs="Times"/>
          <w:color w:val="333333"/>
        </w:rPr>
        <w:t xml:space="preserve">The machine learning algorithms </w:t>
      </w:r>
      <w:r>
        <w:rPr>
          <w:rFonts w:ascii="Garamond" w:eastAsia="SimSun" w:hAnsi="Garamond" w:cs="Times"/>
          <w:color w:val="333333"/>
        </w:rPr>
        <w:t xml:space="preserve">and data techniques </w:t>
      </w:r>
      <w:r w:rsidRPr="006D63F4">
        <w:rPr>
          <w:rFonts w:ascii="Garamond" w:eastAsia="SimSun" w:hAnsi="Garamond" w:cs="Times"/>
          <w:color w:val="333333"/>
        </w:rPr>
        <w:t xml:space="preserve">used for prediction are the same </w:t>
      </w:r>
      <w:r>
        <w:rPr>
          <w:rFonts w:ascii="Garamond" w:eastAsia="SimSun" w:hAnsi="Garamond" w:cs="Times"/>
          <w:color w:val="333333"/>
        </w:rPr>
        <w:t>kind</w:t>
      </w:r>
      <w:r w:rsidR="002E267D">
        <w:rPr>
          <w:rFonts w:ascii="Garamond" w:eastAsia="SimSun" w:hAnsi="Garamond" w:cs="Times"/>
          <w:color w:val="333333"/>
        </w:rPr>
        <w:t>s</w:t>
      </w:r>
      <w:r>
        <w:rPr>
          <w:rFonts w:ascii="Garamond" w:eastAsia="SimSun" w:hAnsi="Garamond" w:cs="Times"/>
          <w:color w:val="333333"/>
        </w:rPr>
        <w:t xml:space="preserve"> </w:t>
      </w:r>
      <w:r w:rsidRPr="006D63F4">
        <w:rPr>
          <w:rFonts w:ascii="Garamond" w:eastAsia="SimSun" w:hAnsi="Garamond" w:cs="Times"/>
          <w:color w:val="333333"/>
        </w:rPr>
        <w:t xml:space="preserve">for the </w:t>
      </w:r>
      <w:r>
        <w:rPr>
          <w:rFonts w:ascii="Garamond" w:eastAsia="SimSun" w:hAnsi="Garamond" w:cs="Times"/>
          <w:color w:val="333333"/>
        </w:rPr>
        <w:t xml:space="preserve">three </w:t>
      </w:r>
      <w:r w:rsidRPr="006D63F4">
        <w:rPr>
          <w:rFonts w:ascii="Garamond" w:eastAsia="SimSun" w:hAnsi="Garamond" w:cs="Times"/>
          <w:color w:val="333333"/>
        </w:rPr>
        <w:t>countries</w:t>
      </w:r>
      <w:r>
        <w:rPr>
          <w:rFonts w:ascii="Garamond" w:eastAsia="SimSun" w:hAnsi="Garamond" w:cs="Times"/>
          <w:color w:val="333333"/>
        </w:rPr>
        <w:t>,</w:t>
      </w:r>
      <w:r w:rsidRPr="006D63F4">
        <w:rPr>
          <w:rFonts w:ascii="Garamond" w:eastAsia="SimSun" w:hAnsi="Garamond" w:cs="Times"/>
          <w:color w:val="333333"/>
        </w:rPr>
        <w:t xml:space="preserve"> but th</w:t>
      </w:r>
      <w:r>
        <w:rPr>
          <w:rFonts w:ascii="Garamond" w:eastAsia="SimSun" w:hAnsi="Garamond" w:cs="Times"/>
          <w:color w:val="333333"/>
        </w:rPr>
        <w:t xml:space="preserve">e </w:t>
      </w:r>
      <w:commentRangeStart w:id="135"/>
      <w:r w:rsidRPr="006D63F4">
        <w:rPr>
          <w:rFonts w:ascii="Garamond" w:eastAsia="SimSun" w:hAnsi="Garamond" w:cs="Times"/>
          <w:color w:val="333333"/>
        </w:rPr>
        <w:t>hyperparameters</w:t>
      </w:r>
      <w:commentRangeEnd w:id="135"/>
      <w:r w:rsidR="00D74440">
        <w:rPr>
          <w:rStyle w:val="CommentReference"/>
        </w:rPr>
        <w:commentReference w:id="135"/>
      </w:r>
      <w:r w:rsidRPr="006D63F4">
        <w:rPr>
          <w:rFonts w:ascii="Garamond" w:eastAsia="SimSun" w:hAnsi="Garamond" w:cs="Times"/>
          <w:color w:val="333333"/>
        </w:rPr>
        <w:t xml:space="preserve"> are tuned on the training dataset of each country separately. </w:t>
      </w:r>
      <w:r w:rsidR="00A45995">
        <w:rPr>
          <w:rFonts w:ascii="Garamond" w:eastAsia="SimSun" w:hAnsi="Garamond" w:cs="Times"/>
          <w:color w:val="333333"/>
        </w:rPr>
        <w:t xml:space="preserve">Despite the heterogeneity in socioeconomic and geographic conditions across the three countries, we </w:t>
      </w:r>
      <w:r w:rsidR="000F64F3">
        <w:rPr>
          <w:rFonts w:ascii="Garamond" w:eastAsia="SimSun" w:hAnsi="Garamond" w:cs="Times" w:hint="eastAsia"/>
          <w:color w:val="333333"/>
        </w:rPr>
        <w:t>are</w:t>
      </w:r>
      <w:r w:rsidR="000F64F3">
        <w:rPr>
          <w:rFonts w:ascii="Garamond" w:eastAsia="SimSun" w:hAnsi="Garamond" w:cs="Times"/>
          <w:color w:val="333333"/>
        </w:rPr>
        <w:t xml:space="preserve"> able to produce similar prediction results using a unified framework, variables types, and model tuning </w:t>
      </w:r>
      <w:r w:rsidR="000F64F3" w:rsidRPr="000F64F3">
        <w:rPr>
          <w:rFonts w:ascii="Garamond" w:eastAsia="SimSun" w:hAnsi="Garamond" w:cs="Times"/>
          <w:color w:val="333333"/>
        </w:rPr>
        <w:t>proc</w:t>
      </w:r>
      <w:r w:rsidR="000F64F3">
        <w:rPr>
          <w:rFonts w:ascii="Garamond" w:eastAsia="SimSun" w:hAnsi="Garamond" w:cs="Times"/>
          <w:color w:val="333333"/>
        </w:rPr>
        <w:t xml:space="preserve">edures. This speaks to the validity of the method in expanding to other developing countries with market price data available. </w:t>
      </w:r>
      <w:r w:rsidR="00F937C3">
        <w:rPr>
          <w:rFonts w:ascii="Garamond" w:eastAsia="SimSun" w:hAnsi="Garamond" w:cs="Times"/>
          <w:color w:val="333333"/>
        </w:rPr>
        <w:t xml:space="preserve"> </w:t>
      </w:r>
      <w:r w:rsidRPr="006D63F4">
        <w:rPr>
          <w:rFonts w:ascii="Garamond" w:eastAsia="SimSun" w:hAnsi="Garamond" w:cs="Times"/>
          <w:color w:val="333333"/>
        </w:rPr>
        <w:t xml:space="preserve">At the same time, the model remains flexible and adaptable enough to capture the </w:t>
      </w:r>
      <w:r w:rsidRPr="006D63F4">
        <w:rPr>
          <w:rFonts w:ascii="Garamond" w:eastAsia="SimSun" w:hAnsi="Garamond" w:cs="Times"/>
          <w:color w:val="333333"/>
        </w:rPr>
        <w:lastRenderedPageBreak/>
        <w:t>differences between countries such as climate</w:t>
      </w:r>
      <w:r>
        <w:rPr>
          <w:rFonts w:ascii="Garamond" w:eastAsia="SimSun" w:hAnsi="Garamond" w:cs="Times"/>
          <w:color w:val="333333"/>
        </w:rPr>
        <w:t xml:space="preserve">, </w:t>
      </w:r>
      <w:r w:rsidRPr="006D63F4">
        <w:rPr>
          <w:rFonts w:ascii="Garamond" w:eastAsia="SimSun" w:hAnsi="Garamond" w:cs="Times"/>
          <w:color w:val="333333"/>
        </w:rPr>
        <w:t xml:space="preserve">crops, and </w:t>
      </w:r>
      <w:r w:rsidR="0083372C">
        <w:rPr>
          <w:rFonts w:ascii="Garamond" w:eastAsia="SimSun" w:hAnsi="Garamond" w:cs="Times"/>
          <w:color w:val="333333"/>
        </w:rPr>
        <w:t xml:space="preserve">different levels of </w:t>
      </w:r>
      <w:r w:rsidRPr="006D63F4">
        <w:rPr>
          <w:rFonts w:ascii="Garamond" w:eastAsia="SimSun" w:hAnsi="Garamond" w:cs="Times"/>
          <w:color w:val="333333"/>
        </w:rPr>
        <w:t>infrastructure</w:t>
      </w:r>
      <w:r w:rsidR="00740039">
        <w:rPr>
          <w:rFonts w:ascii="Garamond" w:eastAsia="SimSun" w:hAnsi="Garamond" w:cs="Times"/>
          <w:color w:val="333333"/>
        </w:rPr>
        <w:t xml:space="preserve"> and offer insights </w:t>
      </w:r>
      <w:r w:rsidR="009F4A8F">
        <w:rPr>
          <w:rFonts w:ascii="Garamond" w:eastAsia="SimSun" w:hAnsi="Garamond" w:cs="Times"/>
          <w:color w:val="333333"/>
        </w:rPr>
        <w:t>on the variables of importance in each country.</w:t>
      </w:r>
      <w:r w:rsidR="00AA1CF8">
        <w:rPr>
          <w:rFonts w:ascii="Garamond" w:eastAsia="SimSun" w:hAnsi="Garamond" w:cs="Times"/>
          <w:color w:val="333333"/>
        </w:rPr>
        <w:t xml:space="preserve"> </w:t>
      </w:r>
      <w:r w:rsidRPr="006D63F4">
        <w:rPr>
          <w:rFonts w:ascii="Garamond" w:eastAsia="SimSun" w:hAnsi="Garamond" w:cs="Times"/>
          <w:color w:val="333333"/>
        </w:rPr>
        <w:t xml:space="preserve"> We compare different methods and protocols </w:t>
      </w:r>
      <w:r w:rsidR="003366AD">
        <w:rPr>
          <w:rFonts w:ascii="Garamond" w:eastAsia="SimSun" w:hAnsi="Garamond" w:cs="Times"/>
          <w:color w:val="333333"/>
        </w:rPr>
        <w:t>for</w:t>
      </w:r>
      <w:r w:rsidRPr="006D63F4">
        <w:rPr>
          <w:rFonts w:ascii="Garamond" w:eastAsia="SimSun" w:hAnsi="Garamond" w:cs="Times"/>
          <w:color w:val="333333"/>
        </w:rPr>
        <w:t xml:space="preserve"> handling the raw data, selecting the optimal model</w:t>
      </w:r>
      <w:r w:rsidR="00CF12F0">
        <w:rPr>
          <w:rFonts w:ascii="Garamond" w:eastAsia="SimSun" w:hAnsi="Garamond" w:cs="Times"/>
          <w:color w:val="333333"/>
        </w:rPr>
        <w:t>, and setting up parameter tuning procedures</w:t>
      </w:r>
      <w:r w:rsidR="00E14D70">
        <w:rPr>
          <w:rFonts w:ascii="Garamond" w:eastAsia="SimSun" w:hAnsi="Garamond" w:cs="Times"/>
          <w:color w:val="333333"/>
        </w:rPr>
        <w:t xml:space="preserve"> to</w:t>
      </w:r>
      <w:r w:rsidRPr="006D63F4">
        <w:rPr>
          <w:rFonts w:ascii="Garamond" w:eastAsia="SimSun" w:hAnsi="Garamond" w:cs="Times"/>
          <w:color w:val="333333"/>
        </w:rPr>
        <w:t xml:space="preserve"> come up with a standardized data flow that maximizes our chances of making the model generalizable for potentially other areas in the world.</w:t>
      </w:r>
    </w:p>
    <w:p w14:paraId="03E1538E" w14:textId="4D6FD9B7" w:rsidR="000E2DBA" w:rsidRPr="00BF7061" w:rsidRDefault="000E2DBA" w:rsidP="00D66B77">
      <w:pPr>
        <w:spacing w:line="480" w:lineRule="auto"/>
        <w:ind w:left="720" w:firstLine="720"/>
        <w:rPr>
          <w:rFonts w:ascii="Garamond" w:eastAsia="SimSun" w:hAnsi="Garamond" w:cs="Times"/>
          <w:color w:val="333333"/>
        </w:rPr>
        <w:pPrChange w:id="136" w:author="Zhou, Yujun" w:date="2020-05-05T11:40:00Z">
          <w:pPr>
            <w:spacing w:line="480" w:lineRule="auto"/>
            <w:ind w:left="720"/>
          </w:pPr>
        </w:pPrChange>
      </w:pPr>
      <w:r w:rsidRPr="00BF7061">
        <w:rPr>
          <w:rFonts w:ascii="Garamond" w:eastAsia="SimSun" w:hAnsi="Garamond" w:cs="Times"/>
          <w:color w:val="333333"/>
        </w:rPr>
        <w:t xml:space="preserve">This paper uses </w:t>
      </w:r>
      <w:r>
        <w:rPr>
          <w:rFonts w:ascii="Garamond" w:eastAsia="SimSun" w:hAnsi="Garamond" w:cs="Times"/>
          <w:color w:val="333333"/>
        </w:rPr>
        <w:t xml:space="preserve">a </w:t>
      </w:r>
      <w:r w:rsidRPr="00BF7061">
        <w:rPr>
          <w:rFonts w:ascii="Garamond" w:eastAsia="SimSun" w:hAnsi="Garamond" w:cs="Times"/>
          <w:color w:val="333333"/>
        </w:rPr>
        <w:t xml:space="preserve">data-driven framework </w:t>
      </w:r>
      <w:r>
        <w:rPr>
          <w:rFonts w:ascii="Garamond" w:eastAsia="SimSun" w:hAnsi="Garamond" w:cs="Times"/>
          <w:color w:val="333333"/>
        </w:rPr>
        <w:t>with machine learning techniques to</w:t>
      </w:r>
      <w:r w:rsidRPr="00BF7061">
        <w:rPr>
          <w:rFonts w:ascii="Garamond" w:eastAsia="SimSun" w:hAnsi="Garamond" w:cs="Times"/>
          <w:color w:val="333333"/>
        </w:rPr>
        <w:t xml:space="preserve"> predict the onset of food crises. Combin</w:t>
      </w:r>
      <w:r w:rsidR="0052690C">
        <w:rPr>
          <w:rFonts w:ascii="Garamond" w:eastAsia="SimSun" w:hAnsi="Garamond" w:cs="Times"/>
          <w:color w:val="333333"/>
        </w:rPr>
        <w:t xml:space="preserve">ed with </w:t>
      </w:r>
      <w:r w:rsidRPr="00BF7061">
        <w:rPr>
          <w:rFonts w:ascii="Garamond" w:eastAsia="SimSun" w:hAnsi="Garamond" w:cs="Times"/>
          <w:color w:val="333333"/>
        </w:rPr>
        <w:t>remote sensing data</w:t>
      </w:r>
      <w:r w:rsidR="0052690C">
        <w:rPr>
          <w:rFonts w:ascii="Garamond" w:eastAsia="SimSun" w:hAnsi="Garamond" w:cs="Times"/>
          <w:color w:val="333333"/>
        </w:rPr>
        <w:t xml:space="preserve">, </w:t>
      </w:r>
      <w:r w:rsidRPr="00BF7061">
        <w:rPr>
          <w:rFonts w:ascii="Garamond" w:eastAsia="SimSun" w:hAnsi="Garamond" w:cs="Times"/>
          <w:color w:val="333333"/>
        </w:rPr>
        <w:t>household surveys</w:t>
      </w:r>
      <w:r w:rsidR="0052690C">
        <w:rPr>
          <w:rFonts w:ascii="Garamond" w:eastAsia="SimSun" w:hAnsi="Garamond" w:cs="Times"/>
          <w:color w:val="333333"/>
        </w:rPr>
        <w:t>,</w:t>
      </w:r>
      <w:r w:rsidRPr="00BF7061">
        <w:rPr>
          <w:rFonts w:ascii="Garamond" w:eastAsia="SimSun" w:hAnsi="Garamond" w:cs="Times"/>
          <w:color w:val="333333"/>
        </w:rPr>
        <w:t xml:space="preserve"> and price data, the model</w:t>
      </w:r>
      <w:r>
        <w:rPr>
          <w:rFonts w:ascii="Garamond" w:eastAsia="SimSun" w:hAnsi="Garamond" w:cs="Times"/>
          <w:color w:val="333333"/>
        </w:rPr>
        <w:t>s</w:t>
      </w:r>
      <w:r w:rsidRPr="00BF7061">
        <w:rPr>
          <w:rFonts w:ascii="Garamond" w:eastAsia="SimSun" w:hAnsi="Garamond" w:cs="Times"/>
          <w:color w:val="333333"/>
        </w:rPr>
        <w:t xml:space="preserve"> </w:t>
      </w:r>
      <w:r w:rsidR="00A96DDB">
        <w:rPr>
          <w:rFonts w:ascii="Garamond" w:eastAsia="SimSun" w:hAnsi="Garamond" w:cs="Times"/>
          <w:color w:val="333333"/>
        </w:rPr>
        <w:t>can</w:t>
      </w:r>
      <w:r w:rsidR="003B0BCE">
        <w:rPr>
          <w:rFonts w:ascii="Garamond" w:eastAsia="SimSun" w:hAnsi="Garamond" w:cs="Times"/>
          <w:color w:val="333333"/>
        </w:rPr>
        <w:t xml:space="preserve"> </w:t>
      </w:r>
      <w:r w:rsidRPr="00BF7061">
        <w:rPr>
          <w:rFonts w:ascii="Garamond" w:eastAsia="SimSun" w:hAnsi="Garamond" w:cs="Times"/>
          <w:color w:val="333333"/>
        </w:rPr>
        <w:t xml:space="preserve">produce the most spatially and temporally granular predictions of food security. With an emphasis on the structure of the prediction error, this paper uses various machine learning techniques </w:t>
      </w:r>
      <w:r>
        <w:rPr>
          <w:rFonts w:ascii="Garamond" w:eastAsia="SimSun" w:hAnsi="Garamond" w:cs="Times"/>
          <w:color w:val="333333"/>
        </w:rPr>
        <w:t>to</w:t>
      </w:r>
      <w:r w:rsidRPr="00BF7061">
        <w:rPr>
          <w:rFonts w:ascii="Garamond" w:eastAsia="SimSun" w:hAnsi="Garamond" w:cs="Times"/>
          <w:color w:val="333333"/>
        </w:rPr>
        <w:t xml:space="preserve"> reduc</w:t>
      </w:r>
      <w:r>
        <w:rPr>
          <w:rFonts w:ascii="Garamond" w:eastAsia="SimSun" w:hAnsi="Garamond" w:cs="Times"/>
          <w:color w:val="333333"/>
        </w:rPr>
        <w:t>e</w:t>
      </w:r>
      <w:r w:rsidRPr="00BF7061">
        <w:rPr>
          <w:rFonts w:ascii="Garamond" w:eastAsia="SimSun" w:hAnsi="Garamond" w:cs="Times"/>
          <w:color w:val="333333"/>
        </w:rPr>
        <w:t xml:space="preserve"> </w:t>
      </w:r>
      <w:r>
        <w:rPr>
          <w:rFonts w:ascii="Garamond" w:eastAsia="SimSun" w:hAnsi="Garamond" w:cs="Times"/>
          <w:color w:val="333333"/>
        </w:rPr>
        <w:t>the misclassification of food insecure cluster</w:t>
      </w:r>
      <w:r w:rsidR="0052690C">
        <w:rPr>
          <w:rFonts w:ascii="Garamond" w:eastAsia="SimSun" w:hAnsi="Garamond" w:cs="Times"/>
          <w:color w:val="333333"/>
        </w:rPr>
        <w:t>s</w:t>
      </w:r>
      <w:r w:rsidRPr="00BF7061">
        <w:rPr>
          <w:rFonts w:ascii="Garamond" w:eastAsia="SimSun" w:hAnsi="Garamond" w:cs="Times"/>
          <w:color w:val="333333"/>
        </w:rPr>
        <w:t xml:space="preserve">. </w:t>
      </w:r>
      <w:r>
        <w:rPr>
          <w:rFonts w:ascii="Garamond" w:eastAsia="SimSun" w:hAnsi="Garamond" w:cs="Times"/>
          <w:color w:val="333333"/>
        </w:rPr>
        <w:t>The framework developed in this paper has important policy implications for accurate target and aid areas of potential food shortage in data</w:t>
      </w:r>
      <w:r w:rsidR="0052690C">
        <w:rPr>
          <w:rFonts w:ascii="Garamond" w:eastAsia="SimSun" w:hAnsi="Garamond" w:cs="Times"/>
          <w:color w:val="333333"/>
        </w:rPr>
        <w:t>-</w:t>
      </w:r>
      <w:r>
        <w:rPr>
          <w:rFonts w:ascii="Garamond" w:eastAsia="SimSun" w:hAnsi="Garamond" w:cs="Times"/>
          <w:color w:val="333333"/>
        </w:rPr>
        <w:t>scarce environments.</w:t>
      </w:r>
    </w:p>
    <w:p w14:paraId="36C25937" w14:textId="77777777" w:rsidR="00092EBC" w:rsidRPr="00B57CDC" w:rsidRDefault="00092EBC" w:rsidP="00B57CDC">
      <w:pPr>
        <w:spacing w:line="480" w:lineRule="auto"/>
        <w:rPr>
          <w:rFonts w:ascii="Garamond" w:eastAsia="SimSun" w:hAnsi="Garamond" w:cs="Times"/>
          <w:b/>
          <w:color w:val="333333"/>
        </w:rPr>
      </w:pPr>
    </w:p>
    <w:p w14:paraId="43582081" w14:textId="026A9666" w:rsidR="00B65264" w:rsidRPr="00092EBC" w:rsidRDefault="00B65264" w:rsidP="00B57CDC">
      <w:pPr>
        <w:pStyle w:val="ListParagraph"/>
        <w:numPr>
          <w:ilvl w:val="0"/>
          <w:numId w:val="7"/>
        </w:numPr>
        <w:spacing w:line="480" w:lineRule="auto"/>
        <w:rPr>
          <w:rFonts w:ascii="Garamond" w:eastAsia="SimSun" w:hAnsi="Garamond" w:cs="Times"/>
          <w:b/>
          <w:color w:val="333333"/>
        </w:rPr>
      </w:pPr>
      <w:commentRangeStart w:id="137"/>
      <w:commentRangeStart w:id="138"/>
      <w:r w:rsidRPr="00092EBC">
        <w:rPr>
          <w:rFonts w:ascii="Garamond" w:eastAsia="SimSun" w:hAnsi="Garamond" w:cs="Times"/>
          <w:b/>
          <w:color w:val="333333"/>
        </w:rPr>
        <w:t>Data</w:t>
      </w:r>
      <w:commentRangeEnd w:id="137"/>
      <w:r w:rsidR="00C32DED">
        <w:rPr>
          <w:rStyle w:val="CommentReference"/>
          <w:rFonts w:ascii="Times New Roman" w:eastAsia="Times New Roman" w:hAnsi="Times New Roman" w:cs="Times New Roman"/>
        </w:rPr>
        <w:commentReference w:id="137"/>
      </w:r>
      <w:commentRangeEnd w:id="138"/>
      <w:r w:rsidR="00C8461B">
        <w:rPr>
          <w:rStyle w:val="CommentReference"/>
          <w:rFonts w:ascii="Times New Roman" w:eastAsia="Times New Roman" w:hAnsi="Times New Roman" w:cs="Times New Roman"/>
        </w:rPr>
        <w:commentReference w:id="138"/>
      </w:r>
      <w:r w:rsidRPr="00092EBC">
        <w:rPr>
          <w:rFonts w:ascii="Garamond" w:eastAsia="SimSun" w:hAnsi="Garamond" w:cs="Times"/>
          <w:b/>
          <w:color w:val="333333"/>
        </w:rPr>
        <w:t>:</w:t>
      </w:r>
    </w:p>
    <w:p w14:paraId="59CFD691" w14:textId="614F4138" w:rsidR="00092EBC" w:rsidRPr="004B5146" w:rsidRDefault="00092EBC" w:rsidP="004B5146">
      <w:pPr>
        <w:spacing w:line="480" w:lineRule="auto"/>
        <w:rPr>
          <w:rFonts w:ascii="Garamond" w:eastAsia="SimSun" w:hAnsi="Garamond"/>
          <w:b/>
          <w:i/>
          <w:iCs/>
          <w:lang w:eastAsia="en-US"/>
        </w:rPr>
      </w:pPr>
      <w:r w:rsidRPr="00092EBC">
        <w:rPr>
          <w:rFonts w:ascii="Garamond" w:eastAsia="SimSun" w:hAnsi="Garamond" w:cs="Times"/>
          <w:color w:val="333333"/>
        </w:rPr>
        <w:t xml:space="preserve"> </w:t>
      </w:r>
      <w:r w:rsidRPr="004B5146">
        <w:rPr>
          <w:rFonts w:ascii="Garamond" w:eastAsia="SimSun" w:hAnsi="Garamond"/>
          <w:b/>
          <w:i/>
          <w:iCs/>
          <w:lang w:eastAsia="en-US"/>
        </w:rPr>
        <w:t xml:space="preserve">Food Security </w:t>
      </w:r>
      <w:commentRangeStart w:id="139"/>
      <w:commentRangeStart w:id="140"/>
      <w:r w:rsidRPr="004B5146">
        <w:rPr>
          <w:rFonts w:ascii="Garamond" w:eastAsia="SimSun" w:hAnsi="Garamond"/>
          <w:b/>
          <w:i/>
          <w:iCs/>
          <w:lang w:eastAsia="en-US"/>
        </w:rPr>
        <w:t xml:space="preserve">measurement </w:t>
      </w:r>
      <w:commentRangeEnd w:id="139"/>
      <w:r w:rsidR="00F426D8">
        <w:rPr>
          <w:rStyle w:val="CommentReference"/>
        </w:rPr>
        <w:commentReference w:id="139"/>
      </w:r>
      <w:commentRangeEnd w:id="140"/>
      <w:r w:rsidR="005749D8">
        <w:rPr>
          <w:rStyle w:val="CommentReference"/>
        </w:rPr>
        <w:commentReference w:id="140"/>
      </w:r>
    </w:p>
    <w:p w14:paraId="2E095FB1" w14:textId="1BB01389" w:rsidR="004A6D6D" w:rsidRPr="00775A59" w:rsidRDefault="00092EBC" w:rsidP="00775A59">
      <w:pPr>
        <w:spacing w:after="100" w:afterAutospacing="1" w:line="480" w:lineRule="auto"/>
        <w:ind w:left="720"/>
        <w:rPr>
          <w:rFonts w:ascii="Garamond" w:eastAsia="SimSun" w:hAnsi="Garamond" w:cs="Times"/>
          <w:color w:val="333333"/>
        </w:rPr>
      </w:pPr>
      <w:r w:rsidRPr="00092EBC">
        <w:rPr>
          <w:rFonts w:ascii="Garamond" w:eastAsia="SimSun" w:hAnsi="Garamond" w:cs="Times"/>
          <w:color w:val="333333"/>
        </w:rPr>
        <w:t>We predict t</w:t>
      </w:r>
      <w:ins w:id="141" w:author="Baylis, Katherine R" w:date="2020-05-01T10:43:00Z">
        <w:r w:rsidR="008A6BC5">
          <w:rPr>
            <w:rFonts w:ascii="Garamond" w:eastAsia="SimSun" w:hAnsi="Garamond" w:cs="Times"/>
            <w:color w:val="333333"/>
          </w:rPr>
          <w:t>wo</w:t>
        </w:r>
      </w:ins>
      <w:del w:id="142" w:author="Baylis, Katherine R" w:date="2020-05-01T10:43:00Z">
        <w:r w:rsidRPr="00092EBC" w:rsidDel="008A6BC5">
          <w:rPr>
            <w:rFonts w:ascii="Garamond" w:eastAsia="SimSun" w:hAnsi="Garamond" w:cs="Times"/>
            <w:color w:val="333333"/>
          </w:rPr>
          <w:delText>hree</w:delText>
        </w:r>
      </w:del>
      <w:r w:rsidRPr="00092EBC">
        <w:rPr>
          <w:rFonts w:ascii="Garamond" w:eastAsia="SimSun" w:hAnsi="Garamond" w:cs="Times"/>
          <w:color w:val="333333"/>
        </w:rPr>
        <w:t xml:space="preserve"> measures of food security used by </w:t>
      </w:r>
      <w:r w:rsidR="00FD49CA">
        <w:rPr>
          <w:rFonts w:ascii="Garamond" w:eastAsia="SimSun" w:hAnsi="Garamond" w:cs="Times"/>
          <w:color w:val="333333"/>
        </w:rPr>
        <w:t xml:space="preserve">the </w:t>
      </w:r>
      <w:r w:rsidRPr="00092EBC">
        <w:rPr>
          <w:rFonts w:ascii="Garamond" w:eastAsia="SimSun" w:hAnsi="Garamond" w:cs="Times"/>
          <w:color w:val="333333"/>
        </w:rPr>
        <w:t>international humanitarian organizations</w:t>
      </w:r>
      <w:r w:rsidR="00EA4881">
        <w:rPr>
          <w:rFonts w:ascii="Garamond" w:eastAsia="SimSun" w:hAnsi="Garamond" w:cs="Times"/>
          <w:color w:val="333333"/>
        </w:rPr>
        <w:t>,</w:t>
      </w:r>
      <w:r w:rsidRPr="00092EBC">
        <w:rPr>
          <w:rFonts w:ascii="Garamond" w:eastAsia="SimSun" w:hAnsi="Garamond" w:cs="Times"/>
          <w:color w:val="333333"/>
        </w:rPr>
        <w:t xml:space="preserve"> including USAID and the World Food </w:t>
      </w:r>
      <w:proofErr w:type="spellStart"/>
      <w:r w:rsidRPr="00092EBC">
        <w:rPr>
          <w:rFonts w:ascii="Garamond" w:eastAsia="SimSun" w:hAnsi="Garamond" w:cs="Times"/>
          <w:color w:val="333333"/>
        </w:rPr>
        <w:t>Programme</w:t>
      </w:r>
      <w:proofErr w:type="spellEnd"/>
      <w:r w:rsidRPr="00092EBC">
        <w:rPr>
          <w:rFonts w:ascii="Garamond" w:eastAsia="SimSun" w:hAnsi="Garamond" w:cs="Times"/>
          <w:color w:val="333333"/>
        </w:rPr>
        <w:t xml:space="preserve"> (WFP): </w:t>
      </w:r>
      <w:ins w:id="143" w:author="Baylis, Katherine R" w:date="2020-05-01T10:44:00Z">
        <w:r w:rsidR="008A6BC5" w:rsidRPr="00092EBC">
          <w:rPr>
            <w:rFonts w:ascii="Garamond" w:eastAsia="SimSun" w:hAnsi="Garamond" w:cs="Times"/>
            <w:color w:val="333333"/>
          </w:rPr>
          <w:t>the food consumption score (FCS)</w:t>
        </w:r>
        <w:r w:rsidR="008A6BC5">
          <w:rPr>
            <w:rFonts w:ascii="Garamond" w:eastAsia="SimSun" w:hAnsi="Garamond" w:cs="Times"/>
            <w:color w:val="333333"/>
          </w:rPr>
          <w:t xml:space="preserve"> and </w:t>
        </w:r>
      </w:ins>
      <w:r w:rsidRPr="00092EBC">
        <w:rPr>
          <w:rFonts w:ascii="Garamond" w:eastAsia="SimSun" w:hAnsi="Garamond" w:cs="Times"/>
          <w:color w:val="333333"/>
        </w:rPr>
        <w:t>the reduced coping strategies index (</w:t>
      </w:r>
      <w:proofErr w:type="spellStart"/>
      <w:r w:rsidRPr="00092EBC">
        <w:rPr>
          <w:rFonts w:ascii="Garamond" w:eastAsia="SimSun" w:hAnsi="Garamond" w:cs="Times"/>
          <w:color w:val="333333"/>
        </w:rPr>
        <w:t>rCSI</w:t>
      </w:r>
      <w:proofErr w:type="spellEnd"/>
      <w:r w:rsidRPr="00092EBC">
        <w:rPr>
          <w:rFonts w:ascii="Garamond" w:eastAsia="SimSun" w:hAnsi="Garamond" w:cs="Times"/>
          <w:color w:val="333333"/>
        </w:rPr>
        <w:t>)</w:t>
      </w:r>
      <w:del w:id="144" w:author="Baylis, Katherine R" w:date="2020-05-01T10:44:00Z">
        <w:r w:rsidRPr="00092EBC" w:rsidDel="008A6BC5">
          <w:rPr>
            <w:rFonts w:ascii="Garamond" w:eastAsia="SimSun" w:hAnsi="Garamond" w:cs="Times"/>
            <w:color w:val="333333"/>
          </w:rPr>
          <w:delText xml:space="preserve"> and the food consumption score (FCS)</w:delText>
        </w:r>
      </w:del>
      <w:r w:rsidRPr="00092EBC">
        <w:rPr>
          <w:rFonts w:ascii="Garamond" w:eastAsia="SimSun" w:hAnsi="Garamond" w:cs="Times"/>
          <w:color w:val="333333"/>
        </w:rPr>
        <w:t>.</w:t>
      </w:r>
      <w:r w:rsidR="00535F02" w:rsidRPr="004A1C39">
        <w:rPr>
          <w:rFonts w:ascii="Garamond" w:hAnsi="Garamond"/>
        </w:rPr>
        <w:t xml:space="preserve"> The FCS </w:t>
      </w:r>
      <w:r w:rsidR="00D609B1">
        <w:rPr>
          <w:rFonts w:ascii="Garamond" w:hAnsi="Garamond"/>
        </w:rPr>
        <w:t xml:space="preserve">gives </w:t>
      </w:r>
      <w:r w:rsidR="00D609B1" w:rsidRPr="004A1C39">
        <w:rPr>
          <w:rFonts w:ascii="Garamond" w:hAnsi="Garamond"/>
        </w:rPr>
        <w:t>nutrient</w:t>
      </w:r>
      <w:r w:rsidR="002E267D">
        <w:rPr>
          <w:rFonts w:ascii="Garamond" w:hAnsi="Garamond"/>
        </w:rPr>
        <w:t>-</w:t>
      </w:r>
      <w:r w:rsidR="00D609B1">
        <w:rPr>
          <w:rFonts w:ascii="Garamond" w:hAnsi="Garamond"/>
        </w:rPr>
        <w:t xml:space="preserve">related weighting to the count of </w:t>
      </w:r>
      <w:r w:rsidR="00131F5A" w:rsidRPr="00131F5A">
        <w:rPr>
          <w:rFonts w:ascii="Garamond" w:hAnsi="Garamond"/>
        </w:rPr>
        <w:t xml:space="preserve">different </w:t>
      </w:r>
      <w:r w:rsidR="00D609B1">
        <w:rPr>
          <w:rFonts w:ascii="Garamond" w:hAnsi="Garamond"/>
        </w:rPr>
        <w:t>food categories</w:t>
      </w:r>
      <w:r w:rsidR="00131F5A">
        <w:rPr>
          <w:rFonts w:ascii="Garamond" w:hAnsi="Garamond"/>
        </w:rPr>
        <w:t xml:space="preserve"> </w:t>
      </w:r>
      <w:r w:rsidR="00131F5A" w:rsidRPr="00131F5A">
        <w:rPr>
          <w:rFonts w:ascii="Garamond" w:hAnsi="Garamond"/>
        </w:rPr>
        <w:t xml:space="preserve">that a household consumes in </w:t>
      </w:r>
      <w:r w:rsidR="0052690C">
        <w:rPr>
          <w:rFonts w:ascii="Garamond" w:hAnsi="Garamond"/>
        </w:rPr>
        <w:t xml:space="preserve">the </w:t>
      </w:r>
      <w:r w:rsidR="00131F5A" w:rsidRPr="00131F5A">
        <w:rPr>
          <w:rFonts w:ascii="Garamond" w:hAnsi="Garamond"/>
        </w:rPr>
        <w:t>past seven days</w:t>
      </w:r>
      <w:r w:rsidR="00131F5A">
        <w:rPr>
          <w:rFonts w:ascii="Garamond" w:hAnsi="Garamond"/>
        </w:rPr>
        <w:t>,</w:t>
      </w:r>
      <w:r w:rsidR="00FC0DAC">
        <w:rPr>
          <w:rFonts w:ascii="Garamond" w:hAnsi="Garamond"/>
        </w:rPr>
        <w:t xml:space="preserve"> to come up with a weighted score of food quality</w:t>
      </w:r>
      <w:r w:rsidR="00D609B1">
        <w:rPr>
          <w:rFonts w:ascii="Garamond" w:hAnsi="Garamond"/>
        </w:rPr>
        <w:t>.</w:t>
      </w:r>
      <w:r w:rsidR="00535F02" w:rsidRPr="004A1C39">
        <w:rPr>
          <w:rFonts w:ascii="Garamond" w:hAnsi="Garamond"/>
        </w:rPr>
        <w:t xml:space="preserve"> Higher values of </w:t>
      </w:r>
      <w:r w:rsidR="00535F02">
        <w:rPr>
          <w:rFonts w:ascii="Garamond" w:hAnsi="Garamond"/>
        </w:rPr>
        <w:t xml:space="preserve">the FCS </w:t>
      </w:r>
      <w:r w:rsidR="00535F02" w:rsidRPr="004A1C39">
        <w:rPr>
          <w:rFonts w:ascii="Garamond" w:hAnsi="Garamond"/>
        </w:rPr>
        <w:t xml:space="preserve">indicate </w:t>
      </w:r>
      <w:r w:rsidR="00567D8A">
        <w:rPr>
          <w:rFonts w:ascii="Garamond" w:hAnsi="Garamond"/>
        </w:rPr>
        <w:t>more diversity of nutrition intake</w:t>
      </w:r>
      <w:r w:rsidR="00567D8A" w:rsidRPr="004A1C39">
        <w:rPr>
          <w:rFonts w:ascii="Garamond" w:hAnsi="Garamond"/>
        </w:rPr>
        <w:t xml:space="preserve"> </w:t>
      </w:r>
      <w:r w:rsidR="00567D8A">
        <w:rPr>
          <w:rFonts w:ascii="Garamond" w:hAnsi="Garamond"/>
        </w:rPr>
        <w:t xml:space="preserve">and </w:t>
      </w:r>
      <w:r w:rsidR="00535F02" w:rsidRPr="004A1C39">
        <w:rPr>
          <w:rFonts w:ascii="Garamond" w:hAnsi="Garamond"/>
        </w:rPr>
        <w:t xml:space="preserve">higher food security. </w:t>
      </w:r>
      <w:r w:rsidR="00535F02">
        <w:rPr>
          <w:rFonts w:ascii="Garamond" w:hAnsi="Garamond"/>
        </w:rPr>
        <w:t>The</w:t>
      </w:r>
      <w:r w:rsidR="00535F02" w:rsidRPr="004A1C39">
        <w:rPr>
          <w:rFonts w:ascii="Garamond" w:hAnsi="Garamond"/>
        </w:rPr>
        <w:t xml:space="preserve"> </w:t>
      </w:r>
      <w:proofErr w:type="spellStart"/>
      <w:r w:rsidR="00535F02" w:rsidRPr="004A1C39">
        <w:rPr>
          <w:rFonts w:ascii="Garamond" w:hAnsi="Garamond"/>
        </w:rPr>
        <w:t>rCSI</w:t>
      </w:r>
      <w:proofErr w:type="spellEnd"/>
      <w:r w:rsidR="00535F02" w:rsidRPr="004A1C39">
        <w:rPr>
          <w:rFonts w:ascii="Garamond" w:hAnsi="Garamond"/>
        </w:rPr>
        <w:t xml:space="preserve"> </w:t>
      </w:r>
      <w:r w:rsidR="00535F02">
        <w:rPr>
          <w:rFonts w:ascii="Garamond" w:hAnsi="Garamond"/>
        </w:rPr>
        <w:t>reflects</w:t>
      </w:r>
      <w:r w:rsidR="00535F02" w:rsidRPr="004A1C39">
        <w:rPr>
          <w:rFonts w:ascii="Garamond" w:hAnsi="Garamond"/>
        </w:rPr>
        <w:t xml:space="preserve"> the</w:t>
      </w:r>
      <w:r w:rsidR="00535F02">
        <w:rPr>
          <w:rFonts w:ascii="Garamond" w:hAnsi="Garamond"/>
        </w:rPr>
        <w:t xml:space="preserve"> number </w:t>
      </w:r>
      <w:r w:rsidR="00535F02" w:rsidRPr="004A1C39">
        <w:rPr>
          <w:rFonts w:ascii="Garamond" w:hAnsi="Garamond"/>
        </w:rPr>
        <w:t>of coping strategies a household uses</w:t>
      </w:r>
      <w:r w:rsidR="00535F02">
        <w:rPr>
          <w:rFonts w:ascii="Garamond" w:hAnsi="Garamond"/>
        </w:rPr>
        <w:t xml:space="preserve"> </w:t>
      </w:r>
      <w:r w:rsidR="00535F02" w:rsidRPr="004A1C39">
        <w:rPr>
          <w:rFonts w:ascii="Garamond" w:hAnsi="Garamond"/>
        </w:rPr>
        <w:t>to address possible food shortages</w:t>
      </w:r>
      <w:r w:rsidR="0081328E">
        <w:rPr>
          <w:rFonts w:ascii="Garamond" w:hAnsi="Garamond"/>
        </w:rPr>
        <w:t xml:space="preserve"> with</w:t>
      </w:r>
      <w:r w:rsidR="00535F02" w:rsidRPr="004A1C39">
        <w:rPr>
          <w:rFonts w:ascii="Garamond" w:hAnsi="Garamond"/>
        </w:rPr>
        <w:t xml:space="preserve"> higher </w:t>
      </w:r>
      <w:r w:rsidR="0081328E">
        <w:rPr>
          <w:rFonts w:ascii="Garamond" w:hAnsi="Garamond"/>
        </w:rPr>
        <w:t xml:space="preserve">values of </w:t>
      </w:r>
      <w:r w:rsidR="00676599">
        <w:rPr>
          <w:rFonts w:ascii="Garamond" w:hAnsi="Garamond"/>
        </w:rPr>
        <w:t xml:space="preserve">the </w:t>
      </w:r>
      <w:proofErr w:type="spellStart"/>
      <w:r w:rsidR="00535F02" w:rsidRPr="004A1C39">
        <w:rPr>
          <w:rFonts w:ascii="Garamond" w:hAnsi="Garamond"/>
        </w:rPr>
        <w:t>rCSI</w:t>
      </w:r>
      <w:proofErr w:type="spellEnd"/>
      <w:r w:rsidR="00535F02" w:rsidRPr="004A1C39">
        <w:rPr>
          <w:rFonts w:ascii="Garamond" w:hAnsi="Garamond"/>
        </w:rPr>
        <w:t xml:space="preserve"> </w:t>
      </w:r>
      <w:r w:rsidR="0081328E">
        <w:rPr>
          <w:rFonts w:ascii="Garamond" w:hAnsi="Garamond"/>
        </w:rPr>
        <w:t>indicating</w:t>
      </w:r>
      <w:r w:rsidR="00535F02" w:rsidRPr="004A1C39">
        <w:rPr>
          <w:rFonts w:ascii="Garamond" w:hAnsi="Garamond"/>
        </w:rPr>
        <w:t xml:space="preserve"> lower food security. </w:t>
      </w:r>
      <w:r w:rsidR="004522D0" w:rsidRPr="00535F02">
        <w:rPr>
          <w:rFonts w:ascii="Garamond" w:eastAsia="SimSun" w:hAnsi="Garamond" w:cs="Times"/>
          <w:color w:val="333333"/>
        </w:rPr>
        <w:t xml:space="preserve">The </w:t>
      </w:r>
      <w:proofErr w:type="spellStart"/>
      <w:r w:rsidR="004522D0" w:rsidRPr="00535F02">
        <w:rPr>
          <w:rFonts w:ascii="Garamond" w:hAnsi="Garamond"/>
        </w:rPr>
        <w:t>rCSI</w:t>
      </w:r>
      <w:proofErr w:type="spellEnd"/>
      <w:r w:rsidR="004522D0" w:rsidRPr="00535F02">
        <w:rPr>
          <w:rFonts w:ascii="Garamond" w:hAnsi="Garamond"/>
        </w:rPr>
        <w:t xml:space="preserve"> is believed to capture inadequate quantities of food consumed, which is consistent with acute food insecurity</w:t>
      </w:r>
      <w:r w:rsidR="00D74440">
        <w:rPr>
          <w:rFonts w:ascii="Garamond" w:hAnsi="Garamond"/>
        </w:rPr>
        <w:t xml:space="preserve"> (Maxwell et al. 2016)</w:t>
      </w:r>
      <w:r w:rsidR="004522D0" w:rsidRPr="00535F02">
        <w:rPr>
          <w:rFonts w:ascii="Garamond" w:hAnsi="Garamond"/>
        </w:rPr>
        <w:t>.</w:t>
      </w:r>
      <w:r w:rsidR="00D74440">
        <w:rPr>
          <w:rFonts w:ascii="Garamond" w:hAnsi="Garamond"/>
        </w:rPr>
        <w:t xml:space="preserve"> Note: the </w:t>
      </w:r>
      <w:proofErr w:type="spellStart"/>
      <w:r w:rsidR="00D74440">
        <w:rPr>
          <w:rFonts w:ascii="Garamond" w:hAnsi="Garamond"/>
        </w:rPr>
        <w:t>rCSI</w:t>
      </w:r>
      <w:proofErr w:type="spellEnd"/>
      <w:r w:rsidR="00D74440">
        <w:rPr>
          <w:rFonts w:ascii="Garamond" w:hAnsi="Garamond"/>
        </w:rPr>
        <w:t xml:space="preserve"> has an upper bound. In severe cases, the coping strategies avai</w:t>
      </w:r>
      <w:r w:rsidR="0031203D">
        <w:rPr>
          <w:rFonts w:ascii="Garamond" w:hAnsi="Garamond"/>
        </w:rPr>
        <w:t>l</w:t>
      </w:r>
      <w:r w:rsidR="00D74440">
        <w:rPr>
          <w:rFonts w:ascii="Garamond" w:hAnsi="Garamond"/>
        </w:rPr>
        <w:t xml:space="preserve">able can be exhausted and the </w:t>
      </w:r>
      <w:proofErr w:type="spellStart"/>
      <w:r w:rsidR="00D74440">
        <w:rPr>
          <w:rFonts w:ascii="Garamond" w:hAnsi="Garamond"/>
        </w:rPr>
        <w:t>rCSI</w:t>
      </w:r>
      <w:proofErr w:type="spellEnd"/>
      <w:r w:rsidR="00D74440">
        <w:rPr>
          <w:rFonts w:ascii="Garamond" w:hAnsi="Garamond"/>
        </w:rPr>
        <w:t xml:space="preserve"> values can be high-but-stable even </w:t>
      </w:r>
      <w:r w:rsidR="00D74440">
        <w:rPr>
          <w:rFonts w:ascii="Garamond" w:hAnsi="Garamond"/>
        </w:rPr>
        <w:lastRenderedPageBreak/>
        <w:t xml:space="preserve">as food security is deteriorating. For this reason, it is important to measure not just </w:t>
      </w:r>
      <w:proofErr w:type="spellStart"/>
      <w:r w:rsidR="00D74440">
        <w:rPr>
          <w:rFonts w:ascii="Garamond" w:hAnsi="Garamond"/>
        </w:rPr>
        <w:t>rCSI</w:t>
      </w:r>
      <w:proofErr w:type="spellEnd"/>
      <w:r w:rsidR="00D74440">
        <w:rPr>
          <w:rFonts w:ascii="Garamond" w:hAnsi="Garamond"/>
        </w:rPr>
        <w:t>, but also FCS.</w:t>
      </w:r>
      <w:r w:rsidR="004522D0" w:rsidRPr="00535F02">
        <w:rPr>
          <w:rFonts w:ascii="Garamond" w:hAnsi="Garamond"/>
        </w:rPr>
        <w:t xml:space="preserve"> </w:t>
      </w:r>
      <w:r w:rsidR="00775A59">
        <w:rPr>
          <w:rFonts w:ascii="Garamond" w:eastAsia="SimSun" w:hAnsi="Garamond" w:cs="Times"/>
          <w:color w:val="333333"/>
        </w:rPr>
        <w:t xml:space="preserve">In Figure 1, we present the location and distribution of FCS by category in </w:t>
      </w:r>
      <w:r w:rsidR="00A96DDB">
        <w:rPr>
          <w:rFonts w:ascii="Garamond" w:eastAsia="SimSun" w:hAnsi="Garamond" w:cs="Times"/>
          <w:color w:val="333333"/>
        </w:rPr>
        <w:t xml:space="preserve">the </w:t>
      </w:r>
      <w:r w:rsidR="00775A59">
        <w:rPr>
          <w:rFonts w:ascii="Garamond" w:eastAsia="SimSun" w:hAnsi="Garamond" w:cs="Times"/>
          <w:color w:val="333333"/>
        </w:rPr>
        <w:t xml:space="preserve">year 2010 for all three countries to give the readers an idea about the relative portions of food insecure villages and where they were. </w:t>
      </w:r>
      <w:r w:rsidR="0031203D">
        <w:rPr>
          <w:rFonts w:ascii="Garamond" w:eastAsia="SimSun" w:hAnsi="Garamond" w:cs="Times"/>
          <w:color w:val="333333"/>
        </w:rPr>
        <w:t>These data were collected as part of nationally representative Living Standards and Measurement Surveys (LSMS).</w:t>
      </w:r>
      <w:r w:rsidR="006F0CAB">
        <w:rPr>
          <w:rFonts w:ascii="Garamond" w:eastAsia="SimSun" w:hAnsi="Garamond" w:cs="Times"/>
          <w:color w:val="333333"/>
        </w:rPr>
        <w:t xml:space="preserve"> Both Tanzania and Malawi surveys include </w:t>
      </w:r>
      <w:proofErr w:type="spellStart"/>
      <w:r w:rsidR="006F0CAB">
        <w:rPr>
          <w:rFonts w:ascii="Garamond" w:eastAsia="SimSun" w:hAnsi="Garamond" w:cs="Times"/>
          <w:color w:val="333333"/>
        </w:rPr>
        <w:t>rCSI</w:t>
      </w:r>
      <w:proofErr w:type="spellEnd"/>
      <w:r w:rsidR="006F0CAB">
        <w:rPr>
          <w:rFonts w:ascii="Garamond" w:eastAsia="SimSun" w:hAnsi="Garamond" w:cs="Times"/>
          <w:color w:val="333333"/>
        </w:rPr>
        <w:t xml:space="preserve"> and FCS. The LSMS did not field an </w:t>
      </w:r>
      <w:proofErr w:type="spellStart"/>
      <w:r w:rsidR="006F0CAB">
        <w:rPr>
          <w:rFonts w:ascii="Garamond" w:eastAsia="SimSun" w:hAnsi="Garamond" w:cs="Times"/>
          <w:color w:val="333333"/>
        </w:rPr>
        <w:t>rCSI</w:t>
      </w:r>
      <w:proofErr w:type="spellEnd"/>
      <w:r w:rsidR="006F0CAB">
        <w:rPr>
          <w:rFonts w:ascii="Garamond" w:eastAsia="SimSun" w:hAnsi="Garamond" w:cs="Times"/>
          <w:color w:val="333333"/>
        </w:rPr>
        <w:t xml:space="preserve"> survey for Uganda.</w:t>
      </w:r>
    </w:p>
    <w:p w14:paraId="3B9B382C" w14:textId="3EA0E4A7" w:rsidR="00092EBC" w:rsidRDefault="0053434C" w:rsidP="00D66B77">
      <w:pPr>
        <w:spacing w:line="480" w:lineRule="auto"/>
        <w:ind w:left="720" w:firstLine="720"/>
        <w:rPr>
          <w:rFonts w:ascii="Garamond" w:hAnsi="Garamond"/>
        </w:rPr>
        <w:pPrChange w:id="145" w:author="Zhou, Yujun" w:date="2020-05-05T11:40:00Z">
          <w:pPr>
            <w:spacing w:line="480" w:lineRule="auto"/>
            <w:ind w:left="720"/>
          </w:pPr>
        </w:pPrChange>
      </w:pPr>
      <w:r>
        <w:rPr>
          <w:rFonts w:ascii="Garamond" w:hAnsi="Garamond"/>
        </w:rPr>
        <w:t>G</w:t>
      </w:r>
      <w:r w:rsidR="00535F02" w:rsidRPr="004A1C39">
        <w:rPr>
          <w:rFonts w:ascii="Garamond" w:hAnsi="Garamond"/>
        </w:rPr>
        <w:t xml:space="preserve">overnments and international agencies apply cut-offs to categorize food security status rather than use the </w:t>
      </w:r>
      <w:r w:rsidR="00131250">
        <w:rPr>
          <w:rFonts w:ascii="Garamond" w:hAnsi="Garamond"/>
        </w:rPr>
        <w:t xml:space="preserve">continuous measure </w:t>
      </w:r>
      <w:r>
        <w:rPr>
          <w:rFonts w:ascii="Garamond" w:hAnsi="Garamond"/>
        </w:rPr>
        <w:t>(</w:t>
      </w:r>
      <w:proofErr w:type="spellStart"/>
      <w:r>
        <w:rPr>
          <w:rFonts w:ascii="Garamond" w:hAnsi="Garamond"/>
        </w:rPr>
        <w:t>Vaitla</w:t>
      </w:r>
      <w:proofErr w:type="spellEnd"/>
      <w:r>
        <w:rPr>
          <w:rFonts w:ascii="Garamond" w:hAnsi="Garamond"/>
        </w:rPr>
        <w:t xml:space="preserve"> et al., 2017</w:t>
      </w:r>
      <w:r w:rsidRPr="004A1C39">
        <w:rPr>
          <w:rFonts w:ascii="Garamond" w:hAnsi="Garamond"/>
        </w:rPr>
        <w:t>)</w:t>
      </w:r>
      <w:r>
        <w:rPr>
          <w:rFonts w:ascii="Garamond" w:hAnsi="Garamond"/>
        </w:rPr>
        <w:t>.</w:t>
      </w:r>
      <w:r w:rsidR="004A6D6D">
        <w:rPr>
          <w:rFonts w:ascii="Garamond" w:hAnsi="Garamond"/>
        </w:rPr>
        <w:t xml:space="preserve"> </w:t>
      </w:r>
      <w:r w:rsidR="00A677E2">
        <w:rPr>
          <w:rFonts w:ascii="Garamond" w:eastAsia="SimSun" w:hAnsi="Garamond" w:cs="Times"/>
          <w:color w:val="333333"/>
        </w:rPr>
        <w:t>Consequently, this</w:t>
      </w:r>
      <w:r w:rsidR="005D57E8" w:rsidRPr="0053434C">
        <w:rPr>
          <w:rFonts w:ascii="Garamond" w:eastAsia="SimSun" w:hAnsi="Garamond" w:cs="Times"/>
          <w:color w:val="333333"/>
        </w:rPr>
        <w:t xml:space="preserve"> paper focus</w:t>
      </w:r>
      <w:r w:rsidR="00092EBC" w:rsidRPr="0053434C">
        <w:rPr>
          <w:rFonts w:ascii="Garamond" w:eastAsia="SimSun" w:hAnsi="Garamond" w:cs="Times"/>
          <w:color w:val="333333"/>
        </w:rPr>
        <w:t xml:space="preserve"> on the categorical prediction for the given cutoffs</w:t>
      </w:r>
      <w:r w:rsidR="0083109B">
        <w:rPr>
          <w:rFonts w:ascii="Garamond" w:eastAsia="SimSun" w:hAnsi="Garamond" w:cs="Times"/>
          <w:color w:val="333333"/>
        </w:rPr>
        <w:t xml:space="preserve"> instead of the </w:t>
      </w:r>
      <w:r w:rsidR="0083109B" w:rsidRPr="004A1C39">
        <w:rPr>
          <w:rFonts w:ascii="Garamond" w:hAnsi="Garamond"/>
        </w:rPr>
        <w:t>continuous measures of</w:t>
      </w:r>
      <w:r w:rsidR="003B428D" w:rsidRPr="003B428D">
        <w:rPr>
          <w:rFonts w:ascii="Garamond" w:hAnsi="Garamond"/>
        </w:rPr>
        <w:t xml:space="preserve"> socio-economic outcomes</w:t>
      </w:r>
      <w:r w:rsidR="003B428D">
        <w:rPr>
          <w:rFonts w:ascii="Garamond" w:hAnsi="Garamond"/>
        </w:rPr>
        <w:t xml:space="preserve"> </w:t>
      </w:r>
      <w:r w:rsidR="0083109B">
        <w:rPr>
          <w:rFonts w:ascii="Garamond" w:hAnsi="Garamond"/>
        </w:rPr>
        <w:t xml:space="preserve">in </w:t>
      </w:r>
      <w:r w:rsidR="0083109B" w:rsidRPr="0053434C">
        <w:rPr>
          <w:rFonts w:ascii="Garamond" w:eastAsia="SimSun" w:hAnsi="Garamond" w:cs="Times"/>
          <w:color w:val="333333"/>
        </w:rPr>
        <w:t xml:space="preserve">previous works </w:t>
      </w:r>
      <w:r w:rsidR="00455DAB" w:rsidRPr="0053434C">
        <w:rPr>
          <w:rFonts w:ascii="Garamond" w:eastAsia="SimSun" w:hAnsi="Garamond" w:cs="Times"/>
          <w:color w:val="333333"/>
        </w:rPr>
        <w:t>(</w:t>
      </w:r>
      <w:r w:rsidR="00455DAB" w:rsidRPr="000F4CD3">
        <w:rPr>
          <w:rFonts w:ascii="Garamond" w:eastAsia="SimSun" w:hAnsi="Garamond" w:cs="Times"/>
          <w:color w:val="333333"/>
        </w:rPr>
        <w:t>Jean</w:t>
      </w:r>
      <w:r w:rsidR="000F4CD3" w:rsidRPr="0053434C">
        <w:rPr>
          <w:rFonts w:ascii="Garamond" w:eastAsia="SimSun" w:hAnsi="Garamond" w:cs="Times"/>
          <w:color w:val="333333"/>
        </w:rPr>
        <w:t xml:space="preserve"> et al., (2016)</w:t>
      </w:r>
      <w:r w:rsidR="000F4CD3">
        <w:rPr>
          <w:rFonts w:ascii="Garamond" w:eastAsia="SimSun" w:hAnsi="Garamond" w:cs="Times"/>
          <w:color w:val="333333"/>
        </w:rPr>
        <w:t xml:space="preserve">, </w:t>
      </w:r>
      <w:r w:rsidR="000F4CD3" w:rsidRPr="000F4CD3">
        <w:rPr>
          <w:rFonts w:ascii="Garamond" w:eastAsia="SimSun" w:hAnsi="Garamond" w:cs="Times"/>
          <w:color w:val="333333"/>
        </w:rPr>
        <w:t xml:space="preserve">Steele et al. </w:t>
      </w:r>
      <w:r w:rsidR="000F4CD3">
        <w:rPr>
          <w:rFonts w:ascii="Garamond" w:eastAsia="SimSun" w:hAnsi="Garamond" w:cs="Times"/>
          <w:color w:val="333333"/>
        </w:rPr>
        <w:t>(</w:t>
      </w:r>
      <w:r w:rsidR="000F4CD3" w:rsidRPr="000F4CD3">
        <w:rPr>
          <w:rFonts w:ascii="Garamond" w:eastAsia="SimSun" w:hAnsi="Garamond" w:cs="Times"/>
          <w:color w:val="333333"/>
        </w:rPr>
        <w:t>2017</w:t>
      </w:r>
      <w:r w:rsidR="000F4CD3">
        <w:rPr>
          <w:rFonts w:ascii="Garamond" w:eastAsia="SimSun" w:hAnsi="Garamond" w:cs="Times"/>
          <w:color w:val="333333"/>
        </w:rPr>
        <w:t xml:space="preserve">), and </w:t>
      </w:r>
      <w:r w:rsidR="0083109B" w:rsidRPr="0053434C">
        <w:rPr>
          <w:rFonts w:ascii="Garamond" w:eastAsia="SimSun" w:hAnsi="Garamond" w:cs="Times"/>
          <w:color w:val="333333"/>
        </w:rPr>
        <w:t>Lentz et al. (2019), among others)</w:t>
      </w:r>
      <w:r w:rsidR="00092EBC" w:rsidRPr="0053434C">
        <w:rPr>
          <w:rFonts w:ascii="Garamond" w:eastAsia="SimSun" w:hAnsi="Garamond" w:cs="Times"/>
          <w:color w:val="333333"/>
        </w:rPr>
        <w:t xml:space="preserve">. </w:t>
      </w:r>
      <w:r w:rsidR="00EE0430" w:rsidRPr="0053434C">
        <w:rPr>
          <w:rFonts w:ascii="Garamond" w:eastAsia="SimSun" w:hAnsi="Garamond" w:cs="Times"/>
          <w:color w:val="333333"/>
        </w:rPr>
        <w:t>Th</w:t>
      </w:r>
      <w:r w:rsidR="00BA5AD3" w:rsidRPr="0053434C">
        <w:rPr>
          <w:rFonts w:ascii="Garamond" w:eastAsia="SimSun" w:hAnsi="Garamond" w:cs="Times"/>
          <w:color w:val="333333"/>
        </w:rPr>
        <w:t>e food security category</w:t>
      </w:r>
      <w:r w:rsidR="00092EBC" w:rsidRPr="0053434C">
        <w:rPr>
          <w:rFonts w:ascii="Garamond" w:eastAsia="SimSun" w:hAnsi="Garamond" w:cs="Times"/>
          <w:color w:val="333333"/>
        </w:rPr>
        <w:t xml:space="preserve"> is close to the actual policy scenarios where policymakers are trying to capture all the insecure households in a potential famine year</w:t>
      </w:r>
      <w:r w:rsidR="00BA5AD3" w:rsidRPr="0053434C">
        <w:rPr>
          <w:rFonts w:ascii="Garamond" w:eastAsia="SimSun" w:hAnsi="Garamond" w:cs="Times"/>
          <w:color w:val="333333"/>
        </w:rPr>
        <w:t xml:space="preserve"> </w:t>
      </w:r>
      <w:r w:rsidR="00EA7060" w:rsidRPr="0053434C">
        <w:rPr>
          <w:rFonts w:ascii="Garamond" w:eastAsia="SimSun" w:hAnsi="Garamond" w:cs="Times"/>
          <w:color w:val="333333"/>
        </w:rPr>
        <w:t>in the currently used IPC system</w:t>
      </w:r>
      <w:r w:rsidR="00092EBC" w:rsidRPr="0053434C">
        <w:rPr>
          <w:rFonts w:ascii="Garamond" w:eastAsia="SimSun" w:hAnsi="Garamond" w:cs="Times"/>
          <w:color w:val="333333"/>
        </w:rPr>
        <w:t xml:space="preserve">. </w:t>
      </w:r>
      <w:bookmarkStart w:id="146" w:name="_Hlk21429237"/>
      <w:r w:rsidR="00532498">
        <w:rPr>
          <w:rStyle w:val="FootnoteReference"/>
          <w:rFonts w:ascii="Garamond" w:hAnsi="Garamond"/>
        </w:rPr>
        <w:footnoteReference w:id="2"/>
      </w:r>
    </w:p>
    <w:p w14:paraId="60891374" w14:textId="77777777" w:rsidR="007D50E7" w:rsidRPr="00A64365" w:rsidRDefault="007D50E7" w:rsidP="00A64365">
      <w:pPr>
        <w:spacing w:line="480" w:lineRule="auto"/>
        <w:ind w:left="720"/>
        <w:rPr>
          <w:rFonts w:ascii="Garamond" w:eastAsia="SimSun" w:hAnsi="Garamond" w:cs="Times"/>
          <w:color w:val="333333"/>
        </w:rPr>
      </w:pPr>
    </w:p>
    <w:bookmarkEnd w:id="146"/>
    <w:p w14:paraId="517C7472" w14:textId="1BD8B404" w:rsidR="00092EBC" w:rsidRPr="001775A2" w:rsidRDefault="00092EBC" w:rsidP="004C15FE">
      <w:pPr>
        <w:spacing w:line="480" w:lineRule="auto"/>
        <w:rPr>
          <w:rFonts w:ascii="Garamond" w:eastAsia="SimSun" w:hAnsi="Garamond"/>
          <w:b/>
          <w:i/>
          <w:iCs/>
          <w:lang w:eastAsia="en-US"/>
        </w:rPr>
      </w:pPr>
      <w:r w:rsidRPr="004B5146">
        <w:rPr>
          <w:rFonts w:ascii="Garamond" w:eastAsia="SimSun" w:hAnsi="Garamond"/>
          <w:b/>
          <w:i/>
          <w:iCs/>
          <w:lang w:eastAsia="en-US"/>
        </w:rPr>
        <w:t>Explanatory data</w:t>
      </w:r>
    </w:p>
    <w:p w14:paraId="6EDA15E0" w14:textId="1B0B4DB0" w:rsidR="008A6BC5" w:rsidRDefault="005D57E8" w:rsidP="00F15F29">
      <w:pPr>
        <w:spacing w:line="480" w:lineRule="auto"/>
        <w:ind w:left="720"/>
        <w:rPr>
          <w:ins w:id="147" w:author="Baylis, Katherine R" w:date="2020-05-01T10:54:00Z"/>
          <w:rFonts w:ascii="Garamond" w:eastAsia="SimSun" w:hAnsi="Garamond" w:cs="Times"/>
          <w:color w:val="333333"/>
        </w:rPr>
      </w:pPr>
      <w:r w:rsidRPr="00092EBC">
        <w:rPr>
          <w:rFonts w:ascii="Garamond" w:eastAsia="SimSun" w:hAnsi="Garamond" w:cs="Times"/>
          <w:color w:val="333333"/>
        </w:rPr>
        <w:t>The variables used to predict food security are high-frequency data, including precipitation, temperature, market prices, soil quality, and geographic variables. These data are generally collected remotely and are widely available.</w:t>
      </w:r>
      <w:r w:rsidR="00953751">
        <w:rPr>
          <w:rFonts w:ascii="Garamond" w:eastAsia="SimSun" w:hAnsi="Garamond" w:cs="Times"/>
          <w:color w:val="333333"/>
        </w:rPr>
        <w:t xml:space="preserve"> A complete list of variables </w:t>
      </w:r>
      <w:r w:rsidR="002C1A71">
        <w:rPr>
          <w:rFonts w:ascii="Garamond" w:eastAsia="SimSun" w:hAnsi="Garamond" w:cs="Times"/>
          <w:color w:val="333333"/>
        </w:rPr>
        <w:t xml:space="preserve">used in </w:t>
      </w:r>
      <w:r w:rsidR="00A96DDB">
        <w:rPr>
          <w:rFonts w:ascii="Garamond" w:eastAsia="SimSun" w:hAnsi="Garamond" w:cs="Times"/>
          <w:color w:val="333333"/>
        </w:rPr>
        <w:t xml:space="preserve">the </w:t>
      </w:r>
      <w:r w:rsidR="002C1A71">
        <w:rPr>
          <w:rFonts w:ascii="Garamond" w:eastAsia="SimSun" w:hAnsi="Garamond" w:cs="Times"/>
          <w:color w:val="333333"/>
        </w:rPr>
        <w:t xml:space="preserve">model with units and summary stats </w:t>
      </w:r>
      <w:r w:rsidR="00A96DDB">
        <w:rPr>
          <w:rFonts w:ascii="Garamond" w:eastAsia="SimSun" w:hAnsi="Garamond" w:cs="Times"/>
          <w:color w:val="333333"/>
        </w:rPr>
        <w:t>is</w:t>
      </w:r>
      <w:r w:rsidR="002C1A71">
        <w:rPr>
          <w:rFonts w:ascii="Garamond" w:eastAsia="SimSun" w:hAnsi="Garamond" w:cs="Times"/>
          <w:color w:val="333333"/>
        </w:rPr>
        <w:t xml:space="preserve"> presented in </w:t>
      </w:r>
      <w:r w:rsidR="00E97B33">
        <w:rPr>
          <w:rFonts w:ascii="Garamond" w:eastAsia="SimSun" w:hAnsi="Garamond" w:cs="Times"/>
          <w:color w:val="333333"/>
        </w:rPr>
        <w:t>A</w:t>
      </w:r>
      <w:r w:rsidR="002C1A71">
        <w:rPr>
          <w:rFonts w:ascii="Garamond" w:eastAsia="SimSun" w:hAnsi="Garamond" w:cs="Times"/>
          <w:color w:val="333333"/>
        </w:rPr>
        <w:t>ppendix Table A</w:t>
      </w:r>
      <w:r w:rsidR="008D3624">
        <w:rPr>
          <w:rFonts w:ascii="Garamond" w:eastAsia="SimSun" w:hAnsi="Garamond" w:cs="Times"/>
          <w:color w:val="333333"/>
        </w:rPr>
        <w:t>2</w:t>
      </w:r>
      <w:r w:rsidR="002C1A71">
        <w:rPr>
          <w:rFonts w:ascii="Garamond" w:eastAsia="SimSun" w:hAnsi="Garamond" w:cs="Times"/>
          <w:color w:val="333333"/>
        </w:rPr>
        <w:t xml:space="preserve">. </w:t>
      </w:r>
      <w:r>
        <w:rPr>
          <w:rFonts w:ascii="Garamond" w:eastAsia="SimSun" w:hAnsi="Garamond" w:cs="Times"/>
          <w:color w:val="333333"/>
        </w:rPr>
        <w:t xml:space="preserve">We </w:t>
      </w:r>
      <w:r w:rsidR="00D307B9">
        <w:rPr>
          <w:rFonts w:ascii="Garamond" w:eastAsia="SimSun" w:hAnsi="Garamond" w:cs="Times"/>
          <w:color w:val="333333"/>
        </w:rPr>
        <w:t xml:space="preserve">constructed </w:t>
      </w:r>
      <w:r>
        <w:rPr>
          <w:rFonts w:ascii="Garamond" w:eastAsia="SimSun" w:hAnsi="Garamond" w:cs="Times"/>
          <w:color w:val="333333"/>
        </w:rPr>
        <w:t>weather-related variables such as the first day of rain, length of dry spells, growing degree days</w:t>
      </w:r>
      <w:r w:rsidR="00CD375A">
        <w:rPr>
          <w:rFonts w:ascii="Garamond" w:eastAsia="SimSun" w:hAnsi="Garamond" w:cs="Times"/>
          <w:color w:val="333333"/>
        </w:rPr>
        <w:t>,</w:t>
      </w:r>
      <w:r>
        <w:rPr>
          <w:rFonts w:ascii="Garamond" w:eastAsia="SimSun" w:hAnsi="Garamond" w:cs="Times"/>
          <w:color w:val="333333"/>
        </w:rPr>
        <w:t xml:space="preserve"> and </w:t>
      </w:r>
      <w:r>
        <w:rPr>
          <w:rFonts w:ascii="Garamond" w:eastAsia="SimSun" w:hAnsi="Garamond" w:cs="Times"/>
          <w:color w:val="333333"/>
        </w:rPr>
        <w:lastRenderedPageBreak/>
        <w:t xml:space="preserve">heating degree days from the raw precipitation and temperature data during the previous growing seasons specific for each </w:t>
      </w:r>
      <w:commentRangeStart w:id="148"/>
      <w:commentRangeStart w:id="149"/>
      <w:r>
        <w:rPr>
          <w:rFonts w:ascii="Garamond" w:eastAsia="SimSun" w:hAnsi="Garamond" w:cs="Times"/>
          <w:color w:val="333333"/>
        </w:rPr>
        <w:t>country</w:t>
      </w:r>
      <w:commentRangeEnd w:id="148"/>
      <w:r>
        <w:rPr>
          <w:rStyle w:val="CommentReference"/>
        </w:rPr>
        <w:commentReference w:id="148"/>
      </w:r>
      <w:commentRangeEnd w:id="149"/>
      <w:r>
        <w:rPr>
          <w:rStyle w:val="CommentReference"/>
        </w:rPr>
        <w:commentReference w:id="149"/>
      </w:r>
      <w:r>
        <w:rPr>
          <w:rFonts w:ascii="Garamond" w:eastAsia="SimSun" w:hAnsi="Garamond" w:cs="Times"/>
          <w:color w:val="333333"/>
        </w:rPr>
        <w:t xml:space="preserve">. We gather the market prices for main food grains </w:t>
      </w:r>
      <w:r w:rsidR="004A3CCC">
        <w:rPr>
          <w:rFonts w:ascii="Garamond" w:eastAsia="SimSun" w:hAnsi="Garamond" w:cs="Times"/>
          <w:color w:val="333333"/>
        </w:rPr>
        <w:t>such as</w:t>
      </w:r>
      <w:r>
        <w:rPr>
          <w:rFonts w:ascii="Garamond" w:eastAsia="SimSun" w:hAnsi="Garamond" w:cs="Times"/>
          <w:color w:val="333333"/>
        </w:rPr>
        <w:t xml:space="preserve"> maize, rice, </w:t>
      </w:r>
      <w:r w:rsidR="004A3CCC">
        <w:rPr>
          <w:rFonts w:ascii="Garamond" w:eastAsia="SimSun" w:hAnsi="Garamond" w:cs="Times"/>
          <w:color w:val="333333"/>
        </w:rPr>
        <w:t xml:space="preserve">and </w:t>
      </w:r>
      <w:r>
        <w:rPr>
          <w:rFonts w:ascii="Garamond" w:eastAsia="SimSun" w:hAnsi="Garamond" w:cs="Times"/>
          <w:color w:val="333333"/>
        </w:rPr>
        <w:t xml:space="preserve">groundnuts for the major markets in each country and align the villages to the prices in their nearest markets. </w:t>
      </w:r>
      <w:commentRangeStart w:id="150"/>
      <w:r>
        <w:rPr>
          <w:rFonts w:ascii="Garamond" w:eastAsia="SimSun" w:hAnsi="Garamond" w:cs="Times"/>
          <w:color w:val="333333"/>
        </w:rPr>
        <w:t xml:space="preserve">To help forecast future food security status, we use prices </w:t>
      </w:r>
      <w:ins w:id="151" w:author="Baylis, Katherine R" w:date="2020-05-01T10:47:00Z">
        <w:r w:rsidR="008A6BC5">
          <w:rPr>
            <w:rFonts w:ascii="Garamond" w:eastAsia="SimSun" w:hAnsi="Garamond" w:cs="Times"/>
            <w:color w:val="333333"/>
          </w:rPr>
          <w:t>from</w:t>
        </w:r>
      </w:ins>
      <w:del w:id="152" w:author="Baylis, Katherine R" w:date="2020-05-01T10:47:00Z">
        <w:r w:rsidDel="008A6BC5">
          <w:rPr>
            <w:rFonts w:ascii="Garamond" w:eastAsia="SimSun" w:hAnsi="Garamond" w:cs="Times"/>
            <w:color w:val="333333"/>
          </w:rPr>
          <w:delText>with</w:delText>
        </w:r>
      </w:del>
      <w:r>
        <w:rPr>
          <w:rFonts w:ascii="Garamond" w:eastAsia="SimSun" w:hAnsi="Garamond" w:cs="Times"/>
          <w:color w:val="333333"/>
        </w:rPr>
        <w:t xml:space="preserve"> one</w:t>
      </w:r>
      <w:r w:rsidR="0040111F">
        <w:rPr>
          <w:rFonts w:ascii="Garamond" w:eastAsia="SimSun" w:hAnsi="Garamond" w:cs="Times"/>
          <w:color w:val="333333"/>
        </w:rPr>
        <w:t>,</w:t>
      </w:r>
      <w:r>
        <w:rPr>
          <w:rFonts w:ascii="Garamond" w:eastAsia="SimSun" w:hAnsi="Garamond" w:cs="Times"/>
          <w:color w:val="333333"/>
        </w:rPr>
        <w:t xml:space="preserve"> three</w:t>
      </w:r>
      <w:r w:rsidR="0040111F">
        <w:rPr>
          <w:rFonts w:ascii="Garamond" w:eastAsia="SimSun" w:hAnsi="Garamond" w:cs="Times"/>
          <w:color w:val="333333"/>
        </w:rPr>
        <w:t>, six and twelve</w:t>
      </w:r>
      <w:r>
        <w:rPr>
          <w:rFonts w:ascii="Garamond" w:eastAsia="SimSun" w:hAnsi="Garamond" w:cs="Times"/>
          <w:color w:val="333333"/>
        </w:rPr>
        <w:t xml:space="preserve"> months prior to the household survey </w:t>
      </w:r>
      <w:del w:id="153" w:author="Baylis, Katherine R" w:date="2020-05-01T10:47:00Z">
        <w:r w:rsidDel="008A6BC5">
          <w:rPr>
            <w:rFonts w:ascii="Garamond" w:eastAsia="SimSun" w:hAnsi="Garamond" w:cs="Times"/>
            <w:color w:val="333333"/>
          </w:rPr>
          <w:delText>time</w:delText>
        </w:r>
        <w:r w:rsidR="0040111F" w:rsidDel="008A6BC5">
          <w:rPr>
            <w:rFonts w:ascii="Garamond" w:eastAsia="SimSun" w:hAnsi="Garamond" w:cs="Times"/>
            <w:color w:val="333333"/>
          </w:rPr>
          <w:delText xml:space="preserve"> </w:delText>
        </w:r>
      </w:del>
      <w:ins w:id="154" w:author="Baylis, Katherine R" w:date="2020-05-01T10:47:00Z">
        <w:r w:rsidR="008A6BC5">
          <w:rPr>
            <w:rFonts w:ascii="Garamond" w:eastAsia="SimSun" w:hAnsi="Garamond" w:cs="Times"/>
            <w:color w:val="333333"/>
          </w:rPr>
          <w:t xml:space="preserve">period </w:t>
        </w:r>
      </w:ins>
      <w:r w:rsidR="0040111F">
        <w:rPr>
          <w:rFonts w:ascii="Garamond" w:eastAsia="SimSun" w:hAnsi="Garamond" w:cs="Times"/>
          <w:color w:val="333333"/>
        </w:rPr>
        <w:t>to capture the seasonal patterns in the movement of grain prices</w:t>
      </w:r>
      <w:ins w:id="155" w:author="Baylis, Katherine R" w:date="2020-05-01T10:47:00Z">
        <w:r w:rsidR="008A6BC5">
          <w:rPr>
            <w:rFonts w:ascii="Garamond" w:eastAsia="SimSun" w:hAnsi="Garamond" w:cs="Times"/>
            <w:color w:val="333333"/>
          </w:rPr>
          <w:t xml:space="preserve">, and </w:t>
        </w:r>
      </w:ins>
      <w:ins w:id="156" w:author="Baylis, Katherine R" w:date="2020-05-01T10:48:00Z">
        <w:r w:rsidR="008A6BC5">
          <w:rPr>
            <w:rFonts w:ascii="Garamond" w:eastAsia="SimSun" w:hAnsi="Garamond" w:cs="Times"/>
            <w:color w:val="333333"/>
          </w:rPr>
          <w:t xml:space="preserve">the market setting since </w:t>
        </w:r>
      </w:ins>
      <w:ins w:id="157" w:author="Baylis, Katherine R" w:date="2020-05-01T10:47:00Z">
        <w:r w:rsidR="008A6BC5">
          <w:rPr>
            <w:rFonts w:ascii="Garamond" w:eastAsia="SimSun" w:hAnsi="Garamond" w:cs="Times"/>
            <w:color w:val="333333"/>
          </w:rPr>
          <w:t>the prior harvest</w:t>
        </w:r>
      </w:ins>
      <w:ins w:id="158" w:author="Baylis, Katherine R" w:date="2020-05-01T10:48:00Z">
        <w:r w:rsidR="008A6BC5">
          <w:rPr>
            <w:rFonts w:ascii="Garamond" w:eastAsia="SimSun" w:hAnsi="Garamond" w:cs="Times"/>
            <w:color w:val="333333"/>
          </w:rPr>
          <w:t xml:space="preserve">.  </w:t>
        </w:r>
      </w:ins>
      <w:ins w:id="159" w:author="Baylis, Katherine R" w:date="2020-05-01T10:49:00Z">
        <w:r w:rsidR="008A6BC5">
          <w:rPr>
            <w:rFonts w:ascii="Garamond" w:eastAsia="SimSun" w:hAnsi="Garamond" w:cs="Times"/>
            <w:color w:val="333333"/>
          </w:rPr>
          <w:t xml:space="preserve">Given that farmers often either store grain from their harvest or have to purchase </w:t>
        </w:r>
      </w:ins>
      <w:ins w:id="160" w:author="Baylis, Katherine R" w:date="2020-05-01T10:50:00Z">
        <w:r w:rsidR="008A6BC5">
          <w:rPr>
            <w:rFonts w:ascii="Garamond" w:eastAsia="SimSun" w:hAnsi="Garamond" w:cs="Times"/>
            <w:color w:val="333333"/>
          </w:rPr>
          <w:t xml:space="preserve">supplementary </w:t>
        </w:r>
      </w:ins>
      <w:ins w:id="161" w:author="Baylis, Katherine R" w:date="2020-05-01T10:49:00Z">
        <w:r w:rsidR="008A6BC5">
          <w:rPr>
            <w:rFonts w:ascii="Garamond" w:eastAsia="SimSun" w:hAnsi="Garamond" w:cs="Times"/>
            <w:color w:val="333333"/>
          </w:rPr>
          <w:t>grain throughout the year, it is helpful not only to observe the current price but the prices when farmers made that storage</w:t>
        </w:r>
      </w:ins>
      <w:ins w:id="162" w:author="Baylis, Katherine R" w:date="2020-05-01T10:50:00Z">
        <w:r w:rsidR="008A6BC5">
          <w:rPr>
            <w:rFonts w:ascii="Garamond" w:eastAsia="SimSun" w:hAnsi="Garamond" w:cs="Times"/>
            <w:color w:val="333333"/>
          </w:rPr>
          <w:t xml:space="preserve"> or sales</w:t>
        </w:r>
      </w:ins>
      <w:ins w:id="163" w:author="Baylis, Katherine R" w:date="2020-05-01T10:49:00Z">
        <w:r w:rsidR="008A6BC5">
          <w:rPr>
            <w:rFonts w:ascii="Garamond" w:eastAsia="SimSun" w:hAnsi="Garamond" w:cs="Times"/>
            <w:color w:val="333333"/>
          </w:rPr>
          <w:t xml:space="preserve"> decision</w:t>
        </w:r>
      </w:ins>
      <w:del w:id="164" w:author="Baylis, Katherine R" w:date="2020-05-01T10:49:00Z">
        <w:r w:rsidR="00AC14C6" w:rsidDel="008A6BC5">
          <w:rPr>
            <w:rFonts w:ascii="Garamond" w:eastAsia="SimSun" w:hAnsi="Garamond" w:cs="Times"/>
            <w:color w:val="333333"/>
          </w:rPr>
          <w:delText xml:space="preserve"> (for example, some farmers may store grains for later consumption)</w:delText>
        </w:r>
      </w:del>
      <w:r>
        <w:rPr>
          <w:rFonts w:ascii="Garamond" w:eastAsia="SimSun" w:hAnsi="Garamond" w:cs="Times"/>
          <w:color w:val="333333"/>
        </w:rPr>
        <w:t xml:space="preserve">. </w:t>
      </w:r>
      <w:commentRangeEnd w:id="150"/>
      <w:r w:rsidR="00D307B9">
        <w:rPr>
          <w:rStyle w:val="CommentReference"/>
        </w:rPr>
        <w:commentReference w:id="150"/>
      </w:r>
      <w:ins w:id="166" w:author="Baylis, Katherine R" w:date="2020-05-01T10:51:00Z">
        <w:r w:rsidR="008A6BC5">
          <w:rPr>
            <w:rFonts w:ascii="Garamond" w:eastAsia="SimSun" w:hAnsi="Garamond" w:cs="Times"/>
            <w:color w:val="333333"/>
          </w:rPr>
          <w:t xml:space="preserve">We use </w:t>
        </w:r>
      </w:ins>
      <w:del w:id="167" w:author="Baylis, Katherine R" w:date="2020-05-01T10:51:00Z">
        <w:r w:rsidDel="008A6BC5">
          <w:rPr>
            <w:rFonts w:ascii="Garamond" w:eastAsia="SimSun" w:hAnsi="Garamond" w:cs="Times"/>
            <w:color w:val="333333"/>
          </w:rPr>
          <w:delText xml:space="preserve">The </w:delText>
        </w:r>
      </w:del>
      <w:r>
        <w:rPr>
          <w:rFonts w:ascii="Garamond" w:eastAsia="SimSun" w:hAnsi="Garamond" w:cs="Times"/>
          <w:color w:val="333333"/>
        </w:rPr>
        <w:t xml:space="preserve">tree-based models </w:t>
      </w:r>
      <w:ins w:id="168" w:author="Baylis, Katherine R" w:date="2020-05-01T10:51:00Z">
        <w:r w:rsidR="008A6BC5">
          <w:rPr>
            <w:rFonts w:ascii="Garamond" w:eastAsia="SimSun" w:hAnsi="Garamond" w:cs="Times"/>
            <w:color w:val="333333"/>
          </w:rPr>
          <w:t xml:space="preserve">to </w:t>
        </w:r>
      </w:ins>
      <w:r>
        <w:rPr>
          <w:rFonts w:ascii="Garamond" w:eastAsia="SimSun" w:hAnsi="Garamond" w:cs="Times"/>
          <w:color w:val="333333"/>
        </w:rPr>
        <w:t xml:space="preserve">help us </w:t>
      </w:r>
      <w:r w:rsidR="007D5C43">
        <w:rPr>
          <w:rFonts w:ascii="Garamond" w:eastAsia="SimSun" w:hAnsi="Garamond" w:cs="Times"/>
          <w:color w:val="333333"/>
        </w:rPr>
        <w:t xml:space="preserve">to </w:t>
      </w:r>
      <w:r>
        <w:rPr>
          <w:rFonts w:ascii="Garamond" w:eastAsia="SimSun" w:hAnsi="Garamond" w:cs="Times"/>
          <w:color w:val="333333"/>
        </w:rPr>
        <w:t>choose from a variety of price variables of different products, lag length</w:t>
      </w:r>
      <w:r w:rsidR="00CD375A">
        <w:rPr>
          <w:rFonts w:ascii="Garamond" w:eastAsia="SimSun" w:hAnsi="Garamond" w:cs="Times"/>
          <w:color w:val="333333"/>
        </w:rPr>
        <w:t>,</w:t>
      </w:r>
      <w:r>
        <w:rPr>
          <w:rFonts w:ascii="Garamond" w:eastAsia="SimSun" w:hAnsi="Garamond" w:cs="Times"/>
          <w:color w:val="333333"/>
        </w:rPr>
        <w:t xml:space="preserve"> and format, with more </w:t>
      </w:r>
      <w:r w:rsidR="001273AF">
        <w:rPr>
          <w:rFonts w:ascii="Garamond" w:eastAsia="SimSun" w:hAnsi="Garamond" w:cs="Times" w:hint="eastAsia"/>
          <w:color w:val="333333"/>
        </w:rPr>
        <w:t>det</w:t>
      </w:r>
      <w:r w:rsidR="001273AF">
        <w:rPr>
          <w:rFonts w:ascii="Garamond" w:eastAsia="SimSun" w:hAnsi="Garamond" w:cs="Times"/>
          <w:color w:val="333333"/>
        </w:rPr>
        <w:t xml:space="preserve">ails </w:t>
      </w:r>
      <w:r w:rsidR="00CD375A">
        <w:rPr>
          <w:rFonts w:ascii="Garamond" w:eastAsia="SimSun" w:hAnsi="Garamond" w:cs="Times"/>
          <w:color w:val="333333"/>
        </w:rPr>
        <w:t>i</w:t>
      </w:r>
      <w:r>
        <w:rPr>
          <w:rFonts w:ascii="Garamond" w:eastAsia="SimSun" w:hAnsi="Garamond" w:cs="Times"/>
          <w:color w:val="333333"/>
        </w:rPr>
        <w:t xml:space="preserve">n the discussion section. For missing data in the market prices, we construct market thinness measures defined as the number of weeks with price information missing in a given month. </w:t>
      </w:r>
    </w:p>
    <w:p w14:paraId="4D8C7088" w14:textId="09365AA4" w:rsidR="00D66087" w:rsidRDefault="005D57E8">
      <w:pPr>
        <w:spacing w:line="480" w:lineRule="auto"/>
        <w:ind w:left="720" w:firstLine="720"/>
        <w:rPr>
          <w:rFonts w:ascii="Garamond" w:eastAsia="SimSun" w:hAnsi="Garamond" w:cs="Times"/>
          <w:color w:val="333333"/>
        </w:rPr>
        <w:pPrChange w:id="169" w:author="Baylis, Katherine R" w:date="2020-05-01T10:54:00Z">
          <w:pPr>
            <w:spacing w:line="480" w:lineRule="auto"/>
            <w:ind w:left="720"/>
          </w:pPr>
        </w:pPrChange>
      </w:pPr>
      <w:r>
        <w:rPr>
          <w:rFonts w:ascii="Garamond" w:eastAsia="SimSun" w:hAnsi="Garamond" w:cs="Times"/>
          <w:color w:val="333333"/>
        </w:rPr>
        <w:t xml:space="preserve">Variables regarding wealth status, </w:t>
      </w:r>
      <w:r w:rsidR="00375826">
        <w:rPr>
          <w:rFonts w:ascii="Garamond" w:eastAsia="SimSun" w:hAnsi="Garamond" w:cs="Times"/>
          <w:color w:val="333333"/>
        </w:rPr>
        <w:t>cellphone</w:t>
      </w:r>
      <w:r>
        <w:rPr>
          <w:rFonts w:ascii="Garamond" w:eastAsia="SimSun" w:hAnsi="Garamond" w:cs="Times"/>
          <w:color w:val="333333"/>
        </w:rPr>
        <w:t xml:space="preserve"> ownership, and </w:t>
      </w:r>
      <w:r w:rsidR="00452871">
        <w:rPr>
          <w:rFonts w:ascii="Garamond" w:eastAsia="SimSun" w:hAnsi="Garamond" w:cs="Times"/>
          <w:color w:val="333333"/>
        </w:rPr>
        <w:t>demographic</w:t>
      </w:r>
      <w:r>
        <w:rPr>
          <w:rFonts w:ascii="Garamond" w:eastAsia="SimSun" w:hAnsi="Garamond" w:cs="Times"/>
          <w:color w:val="333333"/>
        </w:rPr>
        <w:t xml:space="preserve"> characteristics are created using answers from the </w:t>
      </w:r>
      <w:r w:rsidR="00521A7E">
        <w:rPr>
          <w:rFonts w:ascii="Garamond" w:eastAsia="SimSun" w:hAnsi="Garamond" w:cs="Times"/>
          <w:color w:val="333333"/>
        </w:rPr>
        <w:t xml:space="preserve">same LSMS surveys where we get our outcome variables </w:t>
      </w:r>
      <w:r w:rsidR="00B46D4C">
        <w:rPr>
          <w:rFonts w:ascii="Garamond" w:eastAsia="SimSun" w:hAnsi="Garamond" w:cs="Times"/>
          <w:color w:val="333333"/>
        </w:rPr>
        <w:t xml:space="preserve">for food security </w:t>
      </w:r>
      <w:r w:rsidR="00521A7E">
        <w:rPr>
          <w:rFonts w:ascii="Garamond" w:eastAsia="SimSun" w:hAnsi="Garamond" w:cs="Times"/>
          <w:color w:val="333333"/>
        </w:rPr>
        <w:t>(</w:t>
      </w:r>
      <w:commentRangeStart w:id="170"/>
      <w:r w:rsidR="001B1CC8">
        <w:rPr>
          <w:rFonts w:ascii="Garamond" w:eastAsia="SimSun" w:hAnsi="Garamond" w:cs="Times"/>
          <w:color w:val="333333"/>
        </w:rPr>
        <w:t>2010/2013</w:t>
      </w:r>
      <w:r w:rsidR="00D54A47">
        <w:rPr>
          <w:rFonts w:ascii="Garamond" w:eastAsia="SimSun" w:hAnsi="Garamond" w:cs="Times"/>
          <w:color w:val="333333"/>
        </w:rPr>
        <w:t>/</w:t>
      </w:r>
      <w:r w:rsidR="001B1CC8">
        <w:rPr>
          <w:rFonts w:ascii="Garamond" w:eastAsia="SimSun" w:hAnsi="Garamond" w:cs="Times"/>
          <w:color w:val="333333"/>
        </w:rPr>
        <w:t xml:space="preserve">2016 Malawi </w:t>
      </w:r>
      <w:r w:rsidR="000F2607">
        <w:rPr>
          <w:rFonts w:ascii="Garamond" w:eastAsia="SimSun" w:hAnsi="Garamond" w:cs="Times"/>
          <w:color w:val="333333"/>
        </w:rPr>
        <w:t xml:space="preserve">LSMS </w:t>
      </w:r>
      <w:r w:rsidR="00D54A47">
        <w:rPr>
          <w:rFonts w:ascii="Garamond" w:eastAsia="SimSun" w:hAnsi="Garamond" w:cs="Times"/>
          <w:color w:val="333333"/>
        </w:rPr>
        <w:t>surveys, 2010</w:t>
      </w:r>
      <w:r w:rsidR="000E3FD8">
        <w:rPr>
          <w:rFonts w:ascii="Garamond" w:eastAsia="SimSun" w:hAnsi="Garamond" w:cs="Times"/>
          <w:color w:val="333333"/>
        </w:rPr>
        <w:t>/</w:t>
      </w:r>
      <w:r w:rsidR="001B1CC8">
        <w:rPr>
          <w:rFonts w:ascii="Garamond" w:eastAsia="SimSun" w:hAnsi="Garamond" w:cs="Times"/>
          <w:color w:val="333333"/>
        </w:rPr>
        <w:t>2012</w:t>
      </w:r>
      <w:r w:rsidR="000E3FD8">
        <w:rPr>
          <w:rFonts w:ascii="Garamond" w:eastAsia="SimSun" w:hAnsi="Garamond" w:cs="Times"/>
          <w:color w:val="333333"/>
        </w:rPr>
        <w:t>/</w:t>
      </w:r>
      <w:r w:rsidR="001B1CC8">
        <w:rPr>
          <w:rFonts w:ascii="Garamond" w:eastAsia="SimSun" w:hAnsi="Garamond" w:cs="Times"/>
          <w:color w:val="333333"/>
        </w:rPr>
        <w:t xml:space="preserve">2014 Tanzania </w:t>
      </w:r>
      <w:r w:rsidR="000F2607">
        <w:rPr>
          <w:rFonts w:ascii="Garamond" w:eastAsia="SimSun" w:hAnsi="Garamond" w:cs="Times"/>
          <w:color w:val="333333"/>
        </w:rPr>
        <w:t xml:space="preserve">LSMS </w:t>
      </w:r>
      <w:r w:rsidR="001B1CC8">
        <w:rPr>
          <w:rFonts w:ascii="Garamond" w:eastAsia="SimSun" w:hAnsi="Garamond" w:cs="Times"/>
          <w:color w:val="333333"/>
        </w:rPr>
        <w:t>surveys and 2009</w:t>
      </w:r>
      <w:r w:rsidR="000E3FD8">
        <w:rPr>
          <w:rFonts w:ascii="Garamond" w:eastAsia="SimSun" w:hAnsi="Garamond" w:cs="Times"/>
          <w:color w:val="333333"/>
        </w:rPr>
        <w:t>/</w:t>
      </w:r>
      <w:r w:rsidR="001B1CC8">
        <w:rPr>
          <w:rFonts w:ascii="Garamond" w:eastAsia="SimSun" w:hAnsi="Garamond" w:cs="Times"/>
          <w:color w:val="333333"/>
        </w:rPr>
        <w:t>2010</w:t>
      </w:r>
      <w:r w:rsidR="000E3FD8">
        <w:rPr>
          <w:rFonts w:ascii="Garamond" w:eastAsia="SimSun" w:hAnsi="Garamond" w:cs="Times"/>
          <w:color w:val="333333"/>
        </w:rPr>
        <w:t>/</w:t>
      </w:r>
      <w:r w:rsidR="001B1CC8">
        <w:rPr>
          <w:rFonts w:ascii="Garamond" w:eastAsia="SimSun" w:hAnsi="Garamond" w:cs="Times"/>
          <w:color w:val="333333"/>
        </w:rPr>
        <w:t xml:space="preserve">2011 Uganda </w:t>
      </w:r>
      <w:r w:rsidR="000F2607">
        <w:rPr>
          <w:rFonts w:ascii="Garamond" w:eastAsia="SimSun" w:hAnsi="Garamond" w:cs="Times"/>
          <w:color w:val="333333"/>
        </w:rPr>
        <w:t xml:space="preserve">LSMS </w:t>
      </w:r>
      <w:r w:rsidR="001B1CC8">
        <w:rPr>
          <w:rFonts w:ascii="Garamond" w:eastAsia="SimSun" w:hAnsi="Garamond" w:cs="Times"/>
          <w:color w:val="333333"/>
        </w:rPr>
        <w:t>surveys</w:t>
      </w:r>
      <w:r w:rsidR="00521A7E">
        <w:rPr>
          <w:rFonts w:ascii="Garamond" w:eastAsia="SimSun" w:hAnsi="Garamond" w:cs="Times"/>
          <w:color w:val="333333"/>
        </w:rPr>
        <w:t>)</w:t>
      </w:r>
      <w:r>
        <w:rPr>
          <w:rFonts w:ascii="Garamond" w:eastAsia="SimSun" w:hAnsi="Garamond" w:cs="Times"/>
          <w:color w:val="333333"/>
        </w:rPr>
        <w:t xml:space="preserve">. </w:t>
      </w:r>
      <w:commentRangeEnd w:id="170"/>
      <w:r w:rsidR="0031203D">
        <w:rPr>
          <w:rStyle w:val="CommentReference"/>
        </w:rPr>
        <w:commentReference w:id="170"/>
      </w:r>
      <w:ins w:id="171" w:author="Baylis, Katherine R" w:date="2020-05-01T10:55:00Z">
        <w:r w:rsidR="002B22CA" w:rsidRPr="002B22CA">
          <w:rPr>
            <w:rFonts w:ascii="Garamond" w:eastAsia="SimSun" w:hAnsi="Garamond" w:cs="Times"/>
            <w:color w:val="333333"/>
          </w:rPr>
          <w:t xml:space="preserve"> </w:t>
        </w:r>
        <w:r w:rsidR="002B22CA">
          <w:rPr>
            <w:rFonts w:ascii="Garamond" w:eastAsia="SimSun" w:hAnsi="Garamond" w:cs="Times"/>
            <w:color w:val="333333"/>
          </w:rPr>
          <w:t xml:space="preserve">While in this paper, we use these data from the LSMS surveys, we choose these </w:t>
        </w:r>
      </w:ins>
      <w:ins w:id="172" w:author="Baylis, Katherine R" w:date="2020-05-01T10:56:00Z">
        <w:r w:rsidR="002B22CA">
          <w:rPr>
            <w:rFonts w:ascii="Garamond" w:eastAsia="SimSun" w:hAnsi="Garamond" w:cs="Times"/>
            <w:color w:val="333333"/>
          </w:rPr>
          <w:t xml:space="preserve">specific </w:t>
        </w:r>
      </w:ins>
      <w:ins w:id="173" w:author="Baylis, Katherine R" w:date="2020-05-01T10:55:00Z">
        <w:r w:rsidR="002B22CA">
          <w:rPr>
            <w:rFonts w:ascii="Garamond" w:eastAsia="SimSun" w:hAnsi="Garamond" w:cs="Times"/>
            <w:color w:val="333333"/>
          </w:rPr>
          <w:t>variables because they could be gathered remotely</w:t>
        </w:r>
      </w:ins>
      <w:ins w:id="174" w:author="Baylis, Katherine R" w:date="2020-05-01T10:56:00Z">
        <w:r w:rsidR="002B22CA">
          <w:rPr>
            <w:rFonts w:ascii="Garamond" w:eastAsia="SimSun" w:hAnsi="Garamond" w:cs="Times"/>
            <w:color w:val="333333"/>
          </w:rPr>
          <w:t>.</w:t>
        </w:r>
      </w:ins>
      <w:ins w:id="175" w:author="Baylis, Katherine R" w:date="2020-05-01T10:55:00Z">
        <w:r w:rsidR="002B22CA" w:rsidRPr="00092EBC">
          <w:rPr>
            <w:rFonts w:ascii="Garamond" w:eastAsia="SimSun" w:hAnsi="Garamond" w:cs="Times"/>
            <w:color w:val="333333"/>
          </w:rPr>
          <w:t xml:space="preserve"> </w:t>
        </w:r>
      </w:ins>
      <w:ins w:id="176" w:author="Baylis, Katherine R" w:date="2020-05-01T10:56:00Z">
        <w:r w:rsidR="002B22CA">
          <w:rPr>
            <w:rFonts w:ascii="Garamond" w:eastAsia="SimSun" w:hAnsi="Garamond" w:cs="Times"/>
            <w:color w:val="333333"/>
          </w:rPr>
          <w:t xml:space="preserve"> </w:t>
        </w:r>
      </w:ins>
      <w:r w:rsidR="00375826" w:rsidRPr="00092EBC">
        <w:rPr>
          <w:rFonts w:ascii="Garamond" w:eastAsia="SimSun" w:hAnsi="Garamond" w:cs="Times"/>
          <w:color w:val="333333"/>
        </w:rPr>
        <w:t xml:space="preserve">Cellular phones are access to financial resources, market information, and remittance flow (Eagle et al. 2010, </w:t>
      </w:r>
      <w:proofErr w:type="spellStart"/>
      <w:r w:rsidR="00375826" w:rsidRPr="00092EBC">
        <w:rPr>
          <w:rFonts w:ascii="Garamond" w:eastAsia="SimSun" w:hAnsi="Garamond" w:cs="Times"/>
          <w:color w:val="333333"/>
        </w:rPr>
        <w:t>Blumenstock</w:t>
      </w:r>
      <w:proofErr w:type="spellEnd"/>
      <w:r w:rsidR="00375826" w:rsidRPr="00092EBC">
        <w:rPr>
          <w:rFonts w:ascii="Garamond" w:eastAsia="SimSun" w:hAnsi="Garamond" w:cs="Times"/>
          <w:color w:val="333333"/>
        </w:rPr>
        <w:t xml:space="preserve"> et al. 2016)</w:t>
      </w:r>
      <w:ins w:id="177" w:author="Baylis, Katherine R" w:date="2020-05-01T10:53:00Z">
        <w:r w:rsidR="008A6BC5">
          <w:rPr>
            <w:rFonts w:ascii="Garamond" w:eastAsia="SimSun" w:hAnsi="Garamond" w:cs="Times"/>
            <w:color w:val="333333"/>
          </w:rPr>
          <w:t xml:space="preserve">, and data are available </w:t>
        </w:r>
      </w:ins>
      <w:ins w:id="178" w:author="Baylis, Katherine R" w:date="2020-05-01T10:54:00Z">
        <w:r w:rsidR="008A6BC5">
          <w:rPr>
            <w:rFonts w:ascii="Garamond" w:eastAsia="SimSun" w:hAnsi="Garamond" w:cs="Times"/>
            <w:color w:val="333333"/>
          </w:rPr>
          <w:t>from cell phone companies</w:t>
        </w:r>
      </w:ins>
      <w:r w:rsidR="00375826" w:rsidRPr="00092EBC">
        <w:rPr>
          <w:rFonts w:ascii="Garamond" w:eastAsia="SimSun" w:hAnsi="Garamond" w:cs="Times"/>
          <w:color w:val="333333"/>
        </w:rPr>
        <w:t>.</w:t>
      </w:r>
      <w:r w:rsidR="00A85D60">
        <w:rPr>
          <w:rFonts w:ascii="Garamond" w:eastAsia="SimSun" w:hAnsi="Garamond" w:cs="Times"/>
          <w:color w:val="333333"/>
        </w:rPr>
        <w:t xml:space="preserve"> </w:t>
      </w:r>
      <w:r w:rsidR="00D307B9">
        <w:rPr>
          <w:rFonts w:ascii="Garamond" w:eastAsia="SimSun" w:hAnsi="Garamond" w:cs="Times"/>
          <w:color w:val="333333"/>
        </w:rPr>
        <w:t>In many places, asset information is collected only every 5 or so years through LSMS or other large-scale nationally representative surveys.</w:t>
      </w:r>
      <w:del w:id="179" w:author="Baylis, Katherine R" w:date="2020-05-01T10:55:00Z">
        <w:r w:rsidR="00D307B9" w:rsidDel="002B22CA">
          <w:rPr>
            <w:rFonts w:ascii="Garamond" w:eastAsia="SimSun" w:hAnsi="Garamond" w:cs="Times"/>
            <w:color w:val="333333"/>
          </w:rPr>
          <w:delText xml:space="preserve"> </w:delText>
        </w:r>
      </w:del>
      <w:ins w:id="180" w:author="Baylis, Katherine R" w:date="2020-05-01T10:54:00Z">
        <w:del w:id="181" w:author="Zhou, Yujun" w:date="2020-05-05T11:24:00Z">
          <w:r w:rsidR="002B22CA" w:rsidDel="00C1207A">
            <w:rPr>
              <w:rFonts w:ascii="Garamond" w:eastAsia="SimSun" w:hAnsi="Garamond" w:cs="Times"/>
              <w:color w:val="333333"/>
            </w:rPr>
            <w:delText>.</w:delText>
          </w:r>
        </w:del>
        <w:r w:rsidR="002B22CA">
          <w:rPr>
            <w:rFonts w:ascii="Garamond" w:eastAsia="SimSun" w:hAnsi="Garamond" w:cs="Times"/>
            <w:color w:val="333333"/>
          </w:rPr>
          <w:t xml:space="preserve"> </w:t>
        </w:r>
        <w:del w:id="182" w:author="Zhou, Yujun" w:date="2020-05-05T11:24:00Z">
          <w:r w:rsidR="002B22CA" w:rsidDel="00C1207A">
            <w:rPr>
              <w:rFonts w:ascii="Garamond" w:eastAsia="SimSun" w:hAnsi="Garamond" w:cs="Times"/>
              <w:color w:val="333333"/>
            </w:rPr>
            <w:delText xml:space="preserve"> </w:delText>
          </w:r>
        </w:del>
      </w:ins>
      <w:commentRangeStart w:id="183"/>
      <w:r w:rsidR="00D307B9">
        <w:rPr>
          <w:rFonts w:ascii="Garamond" w:eastAsia="SimSun" w:hAnsi="Garamond" w:cs="Times"/>
          <w:color w:val="333333"/>
        </w:rPr>
        <w:t>To avoid relying on out-of-date information about assets, we look to satellite imagery</w:t>
      </w:r>
      <w:ins w:id="184" w:author="Baylis, Katherine R" w:date="2020-05-01T10:51:00Z">
        <w:r w:rsidR="008A6BC5">
          <w:rPr>
            <w:rFonts w:ascii="Garamond" w:eastAsia="SimSun" w:hAnsi="Garamond" w:cs="Times"/>
            <w:color w:val="333333"/>
          </w:rPr>
          <w:t xml:space="preserve"> as a potential source </w:t>
        </w:r>
      </w:ins>
      <w:ins w:id="185" w:author="Baylis, Katherine R" w:date="2020-05-01T10:52:00Z">
        <w:r w:rsidR="008A6BC5">
          <w:rPr>
            <w:rFonts w:ascii="Garamond" w:eastAsia="SimSun" w:hAnsi="Garamond" w:cs="Times"/>
            <w:color w:val="333333"/>
          </w:rPr>
          <w:t>of an asset measure</w:t>
        </w:r>
      </w:ins>
      <w:r w:rsidR="00D307B9">
        <w:rPr>
          <w:rFonts w:ascii="Garamond" w:eastAsia="SimSun" w:hAnsi="Garamond" w:cs="Times"/>
          <w:color w:val="333333"/>
        </w:rPr>
        <w:t xml:space="preserve">. We </w:t>
      </w:r>
      <w:del w:id="186" w:author="Zhou, Yujun" w:date="2020-05-05T11:27:00Z">
        <w:r w:rsidR="00D307B9" w:rsidDel="00C1207A">
          <w:rPr>
            <w:rFonts w:ascii="Garamond" w:eastAsia="SimSun" w:hAnsi="Garamond" w:cs="Times"/>
            <w:color w:val="333333"/>
          </w:rPr>
          <w:delText>show that</w:delText>
        </w:r>
      </w:del>
      <w:ins w:id="187" w:author="Zhou, Yujun" w:date="2020-05-05T11:27:00Z">
        <w:r w:rsidR="00C1207A">
          <w:rPr>
            <w:rFonts w:ascii="Garamond" w:eastAsia="SimSun" w:hAnsi="Garamond" w:cs="Times"/>
            <w:color w:val="333333"/>
          </w:rPr>
          <w:t>use</w:t>
        </w:r>
      </w:ins>
      <w:r w:rsidR="00D307B9">
        <w:rPr>
          <w:rFonts w:ascii="Garamond" w:eastAsia="SimSun" w:hAnsi="Garamond" w:cs="Times"/>
          <w:color w:val="333333"/>
        </w:rPr>
        <w:t xml:space="preserve"> h</w:t>
      </w:r>
      <w:commentRangeStart w:id="188"/>
      <w:r w:rsidRPr="00092EBC">
        <w:rPr>
          <w:rFonts w:ascii="Garamond" w:eastAsia="SimSun" w:hAnsi="Garamond" w:cs="Times"/>
          <w:color w:val="333333"/>
        </w:rPr>
        <w:t>ousehold roof type</w:t>
      </w:r>
      <w:ins w:id="189" w:author="Zhou, Yujun" w:date="2020-05-05T11:28:00Z">
        <w:r w:rsidR="00C1207A">
          <w:rPr>
            <w:rFonts w:ascii="Garamond" w:eastAsia="SimSun" w:hAnsi="Garamond" w:cs="Times"/>
            <w:color w:val="333333"/>
          </w:rPr>
          <w:t>s from the LSMS survey</w:t>
        </w:r>
      </w:ins>
      <w:r w:rsidR="00D307B9">
        <w:rPr>
          <w:rFonts w:ascii="Garamond" w:eastAsia="SimSun" w:hAnsi="Garamond" w:cs="Times"/>
          <w:color w:val="333333"/>
        </w:rPr>
        <w:t>, an important asset for many low-income rural households (F</w:t>
      </w:r>
      <w:r w:rsidR="00DE76B3">
        <w:rPr>
          <w:rFonts w:ascii="Garamond" w:eastAsia="SimSun" w:hAnsi="Garamond" w:cs="Times"/>
          <w:color w:val="333333"/>
        </w:rPr>
        <w:t>ilmer</w:t>
      </w:r>
      <w:r w:rsidR="00D307B9">
        <w:rPr>
          <w:rFonts w:ascii="Garamond" w:eastAsia="SimSun" w:hAnsi="Garamond" w:cs="Times"/>
          <w:color w:val="333333"/>
        </w:rPr>
        <w:t xml:space="preserve"> and</w:t>
      </w:r>
      <w:r w:rsidR="00DE76B3">
        <w:rPr>
          <w:rFonts w:ascii="Garamond" w:eastAsia="SimSun" w:hAnsi="Garamond" w:cs="Times"/>
          <w:color w:val="333333"/>
        </w:rPr>
        <w:t xml:space="preserve"> </w:t>
      </w:r>
      <w:r w:rsidR="00DE76B3">
        <w:rPr>
          <w:rFonts w:ascii="Garamond" w:eastAsia="SimSun" w:hAnsi="Garamond" w:cs="Times"/>
          <w:color w:val="333333"/>
        </w:rPr>
        <w:lastRenderedPageBreak/>
        <w:t>Pritchett 1998)</w:t>
      </w:r>
      <w:r w:rsidRPr="00092EBC">
        <w:rPr>
          <w:rFonts w:ascii="Garamond" w:eastAsia="SimSun" w:hAnsi="Garamond" w:cs="Times"/>
          <w:color w:val="333333"/>
        </w:rPr>
        <w:t xml:space="preserve"> </w:t>
      </w:r>
      <w:del w:id="190" w:author="Zhou, Yujun" w:date="2020-05-05T11:27:00Z">
        <w:r w:rsidRPr="00092EBC" w:rsidDel="00C1207A">
          <w:rPr>
            <w:rFonts w:ascii="Garamond" w:eastAsia="SimSun" w:hAnsi="Garamond" w:cs="Times"/>
            <w:color w:val="333333"/>
          </w:rPr>
          <w:delText>is used as a crude proxy of poverty tha</w:delText>
        </w:r>
      </w:del>
      <w:ins w:id="191" w:author="Zhou, Yujun" w:date="2020-05-05T11:27:00Z">
        <w:r w:rsidR="00C1207A">
          <w:rPr>
            <w:rFonts w:ascii="Garamond" w:eastAsia="SimSun" w:hAnsi="Garamond" w:cs="Times"/>
            <w:color w:val="333333"/>
          </w:rPr>
          <w:t>that</w:t>
        </w:r>
      </w:ins>
      <w:del w:id="192" w:author="Zhou, Yujun" w:date="2020-05-05T11:27:00Z">
        <w:r w:rsidRPr="00092EBC" w:rsidDel="00C1207A">
          <w:rPr>
            <w:rFonts w:ascii="Garamond" w:eastAsia="SimSun" w:hAnsi="Garamond" w:cs="Times"/>
            <w:color w:val="333333"/>
          </w:rPr>
          <w:delText>t</w:delText>
        </w:r>
      </w:del>
      <w:r w:rsidRPr="00092EBC">
        <w:rPr>
          <w:rFonts w:ascii="Garamond" w:eastAsia="SimSun" w:hAnsi="Garamond" w:cs="Times"/>
          <w:color w:val="333333"/>
        </w:rPr>
        <w:t xml:space="preserve"> can be accurately captured from satellite imagery</w:t>
      </w:r>
      <w:ins w:id="193" w:author="Zhou, Yujun" w:date="2020-05-05T11:30:00Z">
        <w:r w:rsidR="00C1207A">
          <w:rPr>
            <w:rFonts w:ascii="Garamond" w:eastAsia="SimSun" w:hAnsi="Garamond" w:cs="Times"/>
            <w:color w:val="333333"/>
          </w:rPr>
          <w:t xml:space="preserve"> and use as </w:t>
        </w:r>
      </w:ins>
      <w:r w:rsidR="00A96DDB">
        <w:rPr>
          <w:rFonts w:ascii="Garamond" w:eastAsia="SimSun" w:hAnsi="Garamond" w:cs="Times"/>
          <w:color w:val="333333"/>
        </w:rPr>
        <w:t xml:space="preserve">a </w:t>
      </w:r>
      <w:ins w:id="194" w:author="Zhou, Yujun" w:date="2020-05-05T11:30:00Z">
        <w:r w:rsidR="00C1207A">
          <w:rPr>
            <w:rFonts w:ascii="Garamond" w:eastAsia="SimSun" w:hAnsi="Garamond" w:cs="Times"/>
            <w:color w:val="333333"/>
          </w:rPr>
          <w:t>replacement for the use of household survey information</w:t>
        </w:r>
      </w:ins>
      <w:r w:rsidRPr="00092EBC">
        <w:rPr>
          <w:rFonts w:ascii="Garamond" w:eastAsia="SimSun" w:hAnsi="Garamond" w:cs="Times"/>
          <w:color w:val="333333"/>
        </w:rPr>
        <w:t xml:space="preserve">. </w:t>
      </w:r>
      <w:commentRangeEnd w:id="188"/>
      <w:r w:rsidR="00D307B9">
        <w:rPr>
          <w:rStyle w:val="CommentReference"/>
        </w:rPr>
        <w:commentReference w:id="188"/>
      </w:r>
      <w:r w:rsidR="00F15F29">
        <w:rPr>
          <w:rStyle w:val="FootnoteReference"/>
          <w:rFonts w:ascii="Garamond" w:eastAsia="SimSun" w:hAnsi="Garamond" w:cs="Times"/>
          <w:color w:val="333333"/>
        </w:rPr>
        <w:footnoteReference w:id="3"/>
      </w:r>
      <w:commentRangeEnd w:id="183"/>
      <w:r w:rsidR="008A6BC5">
        <w:rPr>
          <w:rStyle w:val="CommentReference"/>
        </w:rPr>
        <w:commentReference w:id="183"/>
      </w:r>
    </w:p>
    <w:p w14:paraId="49DB386F" w14:textId="7A10E58B" w:rsidR="00BC4F85" w:rsidDel="008A6BC5" w:rsidRDefault="00BC4F85" w:rsidP="00F15F29">
      <w:pPr>
        <w:spacing w:line="480" w:lineRule="auto"/>
        <w:ind w:left="720"/>
        <w:rPr>
          <w:del w:id="203" w:author="Baylis, Katherine R" w:date="2020-05-01T10:54:00Z"/>
          <w:rFonts w:ascii="Garamond" w:eastAsia="SimSun" w:hAnsi="Garamond" w:cs="Times"/>
          <w:color w:val="333333"/>
        </w:rPr>
      </w:pPr>
    </w:p>
    <w:p w14:paraId="754302EC" w14:textId="77777777" w:rsidR="00BC4F85" w:rsidRPr="00BF7061" w:rsidRDefault="00BC4F85">
      <w:pPr>
        <w:spacing w:line="480" w:lineRule="auto"/>
        <w:rPr>
          <w:rFonts w:ascii="Garamond" w:eastAsia="SimSun" w:hAnsi="Garamond" w:cs="Times"/>
          <w:color w:val="333333"/>
        </w:rPr>
        <w:pPrChange w:id="204" w:author="Baylis, Katherine R" w:date="2020-05-01T10:54:00Z">
          <w:pPr>
            <w:spacing w:line="480" w:lineRule="auto"/>
            <w:ind w:left="720"/>
          </w:pPr>
        </w:pPrChange>
      </w:pPr>
    </w:p>
    <w:p w14:paraId="4B19C08B" w14:textId="77777777" w:rsidR="004B5146" w:rsidRDefault="004B5146" w:rsidP="00B57CDC">
      <w:pPr>
        <w:pStyle w:val="ListParagraph"/>
        <w:numPr>
          <w:ilvl w:val="0"/>
          <w:numId w:val="7"/>
        </w:numPr>
        <w:spacing w:line="480" w:lineRule="auto"/>
        <w:rPr>
          <w:rFonts w:ascii="Garamond" w:eastAsia="SimSun" w:hAnsi="Garamond" w:cs="Times"/>
          <w:b/>
          <w:color w:val="333333"/>
        </w:rPr>
      </w:pPr>
      <w:r>
        <w:rPr>
          <w:rFonts w:ascii="Garamond" w:eastAsia="SimSun" w:hAnsi="Garamond" w:cs="Times"/>
          <w:b/>
          <w:color w:val="333333"/>
        </w:rPr>
        <w:t>M</w:t>
      </w:r>
      <w:r>
        <w:rPr>
          <w:rFonts w:ascii="Garamond" w:eastAsia="SimSun" w:hAnsi="Garamond" w:cs="Times" w:hint="eastAsia"/>
          <w:b/>
          <w:color w:val="333333"/>
        </w:rPr>
        <w:t>e</w:t>
      </w:r>
      <w:r>
        <w:rPr>
          <w:rFonts w:ascii="Garamond" w:eastAsia="SimSun" w:hAnsi="Garamond" w:cs="Times"/>
          <w:b/>
          <w:color w:val="333333"/>
        </w:rPr>
        <w:t>thod</w:t>
      </w:r>
      <w:r w:rsidR="003366AD">
        <w:rPr>
          <w:rFonts w:ascii="Garamond" w:eastAsia="SimSun" w:hAnsi="Garamond" w:cs="Times"/>
          <w:b/>
          <w:color w:val="333333"/>
        </w:rPr>
        <w:t>s</w:t>
      </w:r>
    </w:p>
    <w:p w14:paraId="53895267" w14:textId="6729F861" w:rsidR="00BD3FF0" w:rsidRPr="00A96DDB" w:rsidRDefault="003366AD" w:rsidP="00A96DDB">
      <w:pPr>
        <w:pStyle w:val="ListParagraph"/>
        <w:spacing w:line="480" w:lineRule="auto"/>
        <w:rPr>
          <w:rFonts w:ascii="Garamond" w:eastAsia="SimSun" w:hAnsi="Garamond" w:cs="Times"/>
          <w:color w:val="333333"/>
        </w:rPr>
      </w:pPr>
      <w:r>
        <w:rPr>
          <w:rFonts w:ascii="Garamond" w:eastAsia="SimSun" w:hAnsi="Garamond" w:cs="Times"/>
          <w:color w:val="333333"/>
        </w:rPr>
        <w:t>The process of developing a predictive model requires a number of critical decisions.  Here we outline the specific decisions made regarding the nature of our target or dependent variable,</w:t>
      </w:r>
      <w:r w:rsidR="00E3631F">
        <w:rPr>
          <w:rFonts w:ascii="Garamond" w:eastAsia="SimSun" w:hAnsi="Garamond" w:cs="Times"/>
          <w:color w:val="333333"/>
        </w:rPr>
        <w:t xml:space="preserve"> the criterion used to evaluate the results, the approach to sampling</w:t>
      </w:r>
      <w:r w:rsidR="00A96DDB">
        <w:rPr>
          <w:rFonts w:ascii="Garamond" w:eastAsia="SimSun" w:hAnsi="Garamond" w:cs="Times"/>
          <w:color w:val="333333"/>
        </w:rPr>
        <w:t>,</w:t>
      </w:r>
      <w:r w:rsidR="00E3631F">
        <w:rPr>
          <w:rFonts w:ascii="Garamond" w:eastAsia="SimSun" w:hAnsi="Garamond" w:cs="Times"/>
          <w:color w:val="333333"/>
        </w:rPr>
        <w:t xml:space="preserve"> and the machine learning methods used to build the models.</w:t>
      </w:r>
    </w:p>
    <w:p w14:paraId="3B27D221" w14:textId="77777777" w:rsidR="009573CD" w:rsidRDefault="009573CD" w:rsidP="004B5146">
      <w:pPr>
        <w:pStyle w:val="ListParagraph"/>
        <w:spacing w:line="480" w:lineRule="auto"/>
        <w:rPr>
          <w:rFonts w:ascii="Garamond" w:eastAsia="SimSun" w:hAnsi="Garamond" w:cs="Times"/>
          <w:color w:val="333333"/>
        </w:rPr>
      </w:pPr>
    </w:p>
    <w:p w14:paraId="46205A9B" w14:textId="2ADD7761" w:rsidR="007B25A5" w:rsidRDefault="00835261" w:rsidP="007B25A5">
      <w:pPr>
        <w:spacing w:after="100" w:afterAutospacing="1" w:line="480" w:lineRule="auto"/>
        <w:jc w:val="both"/>
        <w:rPr>
          <w:rFonts w:ascii="Garamond" w:eastAsia="SimSun" w:hAnsi="Garamond" w:cs="Times"/>
          <w:color w:val="333333"/>
        </w:rPr>
      </w:pPr>
      <w:r w:rsidRPr="007B25A5">
        <w:rPr>
          <w:rFonts w:ascii="Garamond" w:eastAsia="SimSun" w:hAnsi="Garamond"/>
          <w:b/>
          <w:i/>
          <w:iCs/>
          <w:lang w:eastAsia="en-US"/>
        </w:rPr>
        <w:t>Categorical</w:t>
      </w:r>
      <w:r w:rsidR="007701FC">
        <w:rPr>
          <w:rFonts w:ascii="Garamond" w:eastAsia="SimSun" w:hAnsi="Garamond"/>
          <w:b/>
          <w:i/>
          <w:iCs/>
          <w:lang w:eastAsia="en-US"/>
        </w:rPr>
        <w:t xml:space="preserve"> </w:t>
      </w:r>
      <w:r w:rsidR="00DB26F5">
        <w:rPr>
          <w:rFonts w:ascii="Garamond" w:eastAsia="SimSun" w:hAnsi="Garamond"/>
          <w:b/>
          <w:i/>
          <w:iCs/>
          <w:lang w:eastAsia="en-US"/>
        </w:rPr>
        <w:t>vs.</w:t>
      </w:r>
      <w:r w:rsidRPr="007B25A5">
        <w:rPr>
          <w:rFonts w:ascii="Garamond" w:eastAsia="SimSun" w:hAnsi="Garamond"/>
          <w:b/>
          <w:i/>
          <w:iCs/>
          <w:lang w:eastAsia="en-US"/>
        </w:rPr>
        <w:t xml:space="preserve"> continuous</w:t>
      </w:r>
      <w:r w:rsidR="00D1478B">
        <w:rPr>
          <w:rFonts w:ascii="Garamond" w:eastAsia="SimSun" w:hAnsi="Garamond"/>
          <w:b/>
          <w:i/>
          <w:iCs/>
          <w:lang w:eastAsia="en-US"/>
        </w:rPr>
        <w:t xml:space="preserve"> measure</w:t>
      </w:r>
      <w:r w:rsidRPr="007B25A5">
        <w:rPr>
          <w:rFonts w:ascii="Garamond" w:eastAsia="SimSun" w:hAnsi="Garamond" w:cs="Times"/>
          <w:color w:val="333333"/>
        </w:rPr>
        <w:t xml:space="preserve"> </w:t>
      </w:r>
    </w:p>
    <w:p w14:paraId="42F8D4D7" w14:textId="502A7E26" w:rsidR="00835261" w:rsidRDefault="00E7063F" w:rsidP="008D03A0">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 xml:space="preserve">We </w:t>
      </w:r>
      <w:r w:rsidR="00835261" w:rsidRPr="007B25A5">
        <w:rPr>
          <w:rFonts w:ascii="Garamond" w:eastAsia="SimSun" w:hAnsi="Garamond" w:cs="Times"/>
          <w:color w:val="333333"/>
        </w:rPr>
        <w:t>focus on the categorical prediction for the given cutoffs of each food security measure</w:t>
      </w:r>
      <w:r w:rsidR="00E251CF">
        <w:rPr>
          <w:rFonts w:ascii="Garamond" w:eastAsia="SimSun" w:hAnsi="Garamond" w:cs="Times"/>
          <w:color w:val="333333"/>
        </w:rPr>
        <w:t xml:space="preserve"> as it </w:t>
      </w:r>
      <w:r w:rsidR="00DB26F5">
        <w:rPr>
          <w:rFonts w:ascii="Garamond" w:eastAsia="SimSun" w:hAnsi="Garamond" w:cs="Times"/>
          <w:color w:val="333333"/>
        </w:rPr>
        <w:t>captures</w:t>
      </w:r>
      <w:r w:rsidR="008E1963" w:rsidRPr="007B25A5">
        <w:rPr>
          <w:rFonts w:ascii="Garamond" w:eastAsia="SimSun" w:hAnsi="Garamond" w:cs="Times"/>
          <w:color w:val="333333"/>
        </w:rPr>
        <w:t xml:space="preserve"> the policy scenario where </w:t>
      </w:r>
      <w:r w:rsidR="006C63B0">
        <w:rPr>
          <w:rFonts w:ascii="Garamond" w:eastAsia="SimSun" w:hAnsi="Garamond" w:cs="Times"/>
          <w:color w:val="333333"/>
        </w:rPr>
        <w:t xml:space="preserve">the </w:t>
      </w:r>
      <w:r w:rsidR="008E1963" w:rsidRPr="007B25A5">
        <w:rPr>
          <w:rFonts w:ascii="Garamond" w:eastAsia="SimSun" w:hAnsi="Garamond" w:cs="Times"/>
          <w:color w:val="333333"/>
        </w:rPr>
        <w:t xml:space="preserve">policymakers </w:t>
      </w:r>
      <w:r w:rsidR="005C7A4D" w:rsidRPr="007B25A5">
        <w:rPr>
          <w:rFonts w:ascii="Garamond" w:eastAsia="SimSun" w:hAnsi="Garamond" w:cs="Times"/>
          <w:color w:val="333333"/>
        </w:rPr>
        <w:t>need</w:t>
      </w:r>
      <w:r w:rsidR="008E1963" w:rsidRPr="007B25A5">
        <w:rPr>
          <w:rFonts w:ascii="Garamond" w:eastAsia="SimSun" w:hAnsi="Garamond" w:cs="Times"/>
          <w:color w:val="333333"/>
        </w:rPr>
        <w:t xml:space="preserve"> to </w:t>
      </w:r>
      <w:r w:rsidR="00DB26F5">
        <w:rPr>
          <w:rFonts w:ascii="Garamond" w:eastAsia="SimSun" w:hAnsi="Garamond" w:cs="Times"/>
          <w:color w:val="333333"/>
        </w:rPr>
        <w:t xml:space="preserve">target communities that are likely to fall under </w:t>
      </w:r>
      <w:commentRangeStart w:id="205"/>
      <w:r w:rsidR="00DB26F5">
        <w:rPr>
          <w:rFonts w:ascii="Garamond" w:eastAsia="SimSun" w:hAnsi="Garamond" w:cs="Times"/>
          <w:color w:val="333333"/>
        </w:rPr>
        <w:t>some</w:t>
      </w:r>
      <w:commentRangeEnd w:id="205"/>
      <w:r w:rsidR="009B1AA6">
        <w:rPr>
          <w:rStyle w:val="CommentReference"/>
        </w:rPr>
        <w:commentReference w:id="205"/>
      </w:r>
      <w:r w:rsidR="00DB26F5">
        <w:rPr>
          <w:rFonts w:ascii="Garamond" w:eastAsia="SimSun" w:hAnsi="Garamond" w:cs="Times"/>
          <w:color w:val="333333"/>
        </w:rPr>
        <w:t xml:space="preserve"> </w:t>
      </w:r>
      <w:del w:id="206" w:author="Baylis, Katherine R" w:date="2020-05-04T08:05:00Z">
        <w:r w:rsidR="00DB26F5" w:rsidDel="009B1AA6">
          <w:rPr>
            <w:rFonts w:ascii="Garamond" w:eastAsia="SimSun" w:hAnsi="Garamond" w:cs="Times"/>
            <w:color w:val="333333"/>
          </w:rPr>
          <w:delText xml:space="preserve">average </w:delText>
        </w:r>
      </w:del>
      <w:r w:rsidR="00DB26F5">
        <w:rPr>
          <w:rFonts w:ascii="Garamond" w:eastAsia="SimSun" w:hAnsi="Garamond" w:cs="Times"/>
          <w:color w:val="333333"/>
        </w:rPr>
        <w:t>food security threshold</w:t>
      </w:r>
      <w:r w:rsidR="008E2B5F">
        <w:rPr>
          <w:rFonts w:ascii="Garamond" w:eastAsia="SimSun" w:hAnsi="Garamond" w:cs="Times"/>
          <w:color w:val="333333"/>
        </w:rPr>
        <w:t xml:space="preserve">. </w:t>
      </w:r>
      <w:commentRangeStart w:id="207"/>
      <w:r w:rsidR="00986D3B">
        <w:rPr>
          <w:rFonts w:ascii="Garamond" w:eastAsia="SimSun" w:hAnsi="Garamond" w:cs="Times"/>
          <w:color w:val="333333"/>
        </w:rPr>
        <w:t>W</w:t>
      </w:r>
      <w:r w:rsidR="004E7F45">
        <w:rPr>
          <w:rFonts w:ascii="Garamond" w:eastAsia="SimSun" w:hAnsi="Garamond" w:cs="Times"/>
          <w:color w:val="333333"/>
        </w:rPr>
        <w:t xml:space="preserve">e </w:t>
      </w:r>
      <w:del w:id="208" w:author="Baylis, Katherine R" w:date="2020-05-04T08:06:00Z">
        <w:r w:rsidR="004E7F45" w:rsidDel="009B1AA6">
          <w:rPr>
            <w:rFonts w:ascii="Garamond" w:eastAsia="SimSun" w:hAnsi="Garamond" w:cs="Times"/>
            <w:color w:val="333333"/>
          </w:rPr>
          <w:delText xml:space="preserve">do </w:delText>
        </w:r>
      </w:del>
      <w:r w:rsidR="004E7F45">
        <w:rPr>
          <w:rFonts w:ascii="Garamond" w:eastAsia="SimSun" w:hAnsi="Garamond" w:cs="Times"/>
          <w:color w:val="333333"/>
        </w:rPr>
        <w:t xml:space="preserve">care about the overall fit of the prediction </w:t>
      </w:r>
      <w:r w:rsidR="00CF51ED">
        <w:rPr>
          <w:rFonts w:ascii="Garamond" w:eastAsia="SimSun" w:hAnsi="Garamond" w:cs="Times"/>
          <w:color w:val="333333"/>
        </w:rPr>
        <w:t>on the</w:t>
      </w:r>
      <w:del w:id="209" w:author="Zhou, Yujun" w:date="2020-05-05T11:31:00Z">
        <w:r w:rsidR="00CF51ED" w:rsidDel="009108AE">
          <w:rPr>
            <w:rFonts w:ascii="Garamond" w:eastAsia="SimSun" w:hAnsi="Garamond" w:cs="Times"/>
            <w:color w:val="333333"/>
          </w:rPr>
          <w:delText>actual</w:delText>
        </w:r>
      </w:del>
      <w:ins w:id="210" w:author="Zhou, Yujun" w:date="2020-05-05T11:31:00Z">
        <w:r w:rsidR="009108AE">
          <w:rPr>
            <w:rFonts w:ascii="Garamond" w:eastAsia="SimSun" w:hAnsi="Garamond" w:cs="Times"/>
            <w:color w:val="333333"/>
          </w:rPr>
          <w:t xml:space="preserve"> contin</w:t>
        </w:r>
      </w:ins>
      <w:r w:rsidR="00A96DDB">
        <w:rPr>
          <w:rFonts w:ascii="Garamond" w:eastAsia="SimSun" w:hAnsi="Garamond" w:cs="Times"/>
          <w:color w:val="333333"/>
        </w:rPr>
        <w:t xml:space="preserve">uous </w:t>
      </w:r>
      <w:del w:id="211" w:author="Zhou, Yujun" w:date="2020-05-05T11:31:00Z">
        <w:r w:rsidR="00CF51ED" w:rsidDel="009108AE">
          <w:rPr>
            <w:rFonts w:ascii="Garamond" w:eastAsia="SimSun" w:hAnsi="Garamond" w:cs="Times"/>
            <w:color w:val="333333"/>
          </w:rPr>
          <w:delText xml:space="preserve"> </w:delText>
        </w:r>
      </w:del>
      <w:r w:rsidR="00CF51ED">
        <w:rPr>
          <w:rFonts w:ascii="Garamond" w:eastAsia="SimSun" w:hAnsi="Garamond" w:cs="Times"/>
          <w:color w:val="333333"/>
        </w:rPr>
        <w:t>food security measures</w:t>
      </w:r>
      <w:r w:rsidR="000220FE">
        <w:rPr>
          <w:rFonts w:ascii="Garamond" w:eastAsia="SimSun" w:hAnsi="Garamond" w:cs="Times"/>
          <w:color w:val="333333"/>
        </w:rPr>
        <w:t>,</w:t>
      </w:r>
      <w:r w:rsidR="00986D3B">
        <w:rPr>
          <w:rFonts w:ascii="Garamond" w:eastAsia="SimSun" w:hAnsi="Garamond" w:cs="Times"/>
          <w:color w:val="333333"/>
        </w:rPr>
        <w:t xml:space="preserve"> and we achieve </w:t>
      </w:r>
      <w:r w:rsidR="005E61B9">
        <w:rPr>
          <w:rFonts w:ascii="Garamond" w:eastAsia="SimSun" w:hAnsi="Garamond" w:cs="Times"/>
          <w:color w:val="333333"/>
        </w:rPr>
        <w:t xml:space="preserve">a </w:t>
      </w:r>
      <w:r w:rsidR="00986D3B">
        <w:rPr>
          <w:rFonts w:ascii="Garamond" w:eastAsia="SimSun" w:hAnsi="Garamond" w:cs="Times"/>
          <w:color w:val="333333"/>
        </w:rPr>
        <w:t xml:space="preserve">similar performance of model </w:t>
      </w:r>
      <w:r w:rsidR="00294DC7">
        <w:rPr>
          <w:rFonts w:ascii="Garamond" w:eastAsia="SimSun" w:hAnsi="Garamond" w:cs="Times"/>
          <w:color w:val="333333"/>
        </w:rPr>
        <w:t>fit compared to previous studies at around 0.7 R squared</w:t>
      </w:r>
      <w:ins w:id="212" w:author="Zhou, Yujun" w:date="2020-05-05T11:32:00Z">
        <w:r w:rsidR="009108AE">
          <w:rPr>
            <w:rFonts w:ascii="Garamond" w:eastAsia="SimSun" w:hAnsi="Garamond" w:cs="Times"/>
            <w:color w:val="333333"/>
          </w:rPr>
          <w:t xml:space="preserve"> using the set of variables in this paper</w:t>
        </w:r>
      </w:ins>
      <w:r w:rsidR="00294DC7">
        <w:rPr>
          <w:rFonts w:ascii="Garamond" w:eastAsia="SimSun" w:hAnsi="Garamond" w:cs="Times"/>
          <w:color w:val="333333"/>
        </w:rPr>
        <w:t xml:space="preserve">. </w:t>
      </w:r>
      <w:commentRangeEnd w:id="207"/>
      <w:r w:rsidR="009B1AA6">
        <w:rPr>
          <w:rStyle w:val="CommentReference"/>
        </w:rPr>
        <w:commentReference w:id="207"/>
      </w:r>
      <w:r w:rsidR="00510E0C">
        <w:rPr>
          <w:rFonts w:ascii="Garamond" w:eastAsia="SimSun" w:hAnsi="Garamond" w:cs="Times"/>
          <w:color w:val="333333"/>
        </w:rPr>
        <w:t>Since th</w:t>
      </w:r>
      <w:r w:rsidR="00825263">
        <w:rPr>
          <w:rFonts w:ascii="Garamond" w:eastAsia="SimSun" w:hAnsi="Garamond" w:cs="Times"/>
          <w:color w:val="333333"/>
        </w:rPr>
        <w:t>is</w:t>
      </w:r>
      <w:r w:rsidR="00BA4102">
        <w:rPr>
          <w:rFonts w:ascii="Garamond" w:eastAsia="SimSun" w:hAnsi="Garamond" w:cs="Times"/>
          <w:color w:val="333333"/>
        </w:rPr>
        <w:t xml:space="preserve"> paper </w:t>
      </w:r>
      <w:r w:rsidR="00DE76B3">
        <w:rPr>
          <w:rFonts w:ascii="Garamond" w:eastAsia="SimSun" w:hAnsi="Garamond" w:cs="Times"/>
          <w:color w:val="333333"/>
        </w:rPr>
        <w:t xml:space="preserve">aims to </w:t>
      </w:r>
      <w:r w:rsidR="00825263">
        <w:rPr>
          <w:rFonts w:ascii="Garamond" w:eastAsia="SimSun" w:hAnsi="Garamond" w:cs="Times"/>
          <w:color w:val="333333"/>
        </w:rPr>
        <w:t>detect the villages in need of food assistance</w:t>
      </w:r>
      <w:r w:rsidR="00972654">
        <w:rPr>
          <w:rFonts w:ascii="Garamond" w:eastAsia="SimSun" w:hAnsi="Garamond" w:cs="Times"/>
          <w:color w:val="333333"/>
        </w:rPr>
        <w:t>,</w:t>
      </w:r>
      <w:r w:rsidR="00D1478B">
        <w:rPr>
          <w:rFonts w:ascii="Garamond" w:eastAsia="SimSun" w:hAnsi="Garamond" w:cs="Times"/>
          <w:color w:val="333333"/>
        </w:rPr>
        <w:t xml:space="preserve"> </w:t>
      </w:r>
      <w:r w:rsidR="00972654">
        <w:rPr>
          <w:rFonts w:ascii="Garamond" w:eastAsia="SimSun" w:hAnsi="Garamond" w:cs="Times"/>
          <w:color w:val="333333"/>
        </w:rPr>
        <w:t>w</w:t>
      </w:r>
      <w:r w:rsidR="0022467E">
        <w:rPr>
          <w:rFonts w:ascii="Garamond" w:eastAsia="SimSun" w:hAnsi="Garamond" w:cs="Times"/>
          <w:color w:val="333333"/>
        </w:rPr>
        <w:t xml:space="preserve">e </w:t>
      </w:r>
      <w:r w:rsidR="00200148">
        <w:rPr>
          <w:rFonts w:ascii="Garamond" w:eastAsia="SimSun" w:hAnsi="Garamond" w:cs="Times"/>
          <w:color w:val="333333"/>
        </w:rPr>
        <w:t xml:space="preserve">use categorical measures of food security </w:t>
      </w:r>
      <w:r w:rsidR="00972654">
        <w:rPr>
          <w:rFonts w:ascii="Garamond" w:eastAsia="SimSun" w:hAnsi="Garamond" w:cs="Times"/>
          <w:color w:val="333333"/>
        </w:rPr>
        <w:t xml:space="preserve">to </w:t>
      </w:r>
      <w:r w:rsidR="00200148">
        <w:rPr>
          <w:rFonts w:ascii="Garamond" w:eastAsia="SimSun" w:hAnsi="Garamond" w:cs="Times"/>
          <w:color w:val="333333"/>
        </w:rPr>
        <w:t>transform</w:t>
      </w:r>
      <w:r w:rsidR="00972654">
        <w:rPr>
          <w:rFonts w:ascii="Garamond" w:eastAsia="SimSun" w:hAnsi="Garamond" w:cs="Times"/>
          <w:color w:val="333333"/>
        </w:rPr>
        <w:t xml:space="preserve"> the prediction</w:t>
      </w:r>
      <w:r w:rsidR="004A3BD9">
        <w:rPr>
          <w:rFonts w:ascii="Garamond" w:eastAsia="SimSun" w:hAnsi="Garamond" w:cs="Times"/>
          <w:color w:val="333333"/>
        </w:rPr>
        <w:t xml:space="preserve"> </w:t>
      </w:r>
      <w:r w:rsidR="004A3BD9">
        <w:rPr>
          <w:rFonts w:ascii="Garamond" w:eastAsia="SimSun" w:hAnsi="Garamond" w:cs="Times" w:hint="eastAsia"/>
          <w:color w:val="333333"/>
        </w:rPr>
        <w:t>task</w:t>
      </w:r>
      <w:r w:rsidR="00972654">
        <w:rPr>
          <w:rFonts w:ascii="Garamond" w:eastAsia="SimSun" w:hAnsi="Garamond" w:cs="Times"/>
          <w:color w:val="333333"/>
        </w:rPr>
        <w:t xml:space="preserve"> </w:t>
      </w:r>
      <w:r w:rsidR="00200148">
        <w:rPr>
          <w:rFonts w:ascii="Garamond" w:eastAsia="SimSun" w:hAnsi="Garamond" w:cs="Times"/>
          <w:color w:val="333333"/>
        </w:rPr>
        <w:t>into a classification problem</w:t>
      </w:r>
      <w:r w:rsidR="00920ADF">
        <w:rPr>
          <w:rFonts w:ascii="Garamond" w:eastAsia="SimSun" w:hAnsi="Garamond" w:cs="Times"/>
          <w:color w:val="333333"/>
        </w:rPr>
        <w:t xml:space="preserve">. In this way, </w:t>
      </w:r>
      <w:r w:rsidR="003212BC">
        <w:rPr>
          <w:rFonts w:ascii="Garamond" w:eastAsia="SimSun" w:hAnsi="Garamond" w:cs="Times"/>
          <w:color w:val="333333"/>
        </w:rPr>
        <w:t>we can util</w:t>
      </w:r>
      <w:r w:rsidR="00055F0E">
        <w:rPr>
          <w:rFonts w:ascii="Garamond" w:eastAsia="SimSun" w:hAnsi="Garamond" w:cs="Times"/>
          <w:color w:val="333333"/>
        </w:rPr>
        <w:t>ize</w:t>
      </w:r>
      <w:r w:rsidR="00920ADF">
        <w:rPr>
          <w:rFonts w:ascii="Garamond" w:eastAsia="SimSun" w:hAnsi="Garamond" w:cs="Times"/>
          <w:color w:val="333333"/>
        </w:rPr>
        <w:t xml:space="preserve"> data techniques such as choosing the right result metrics, sampling techniques to improve the chance of detecting insecure villages. </w:t>
      </w:r>
    </w:p>
    <w:p w14:paraId="3FBA1DA7" w14:textId="6AC49A6E" w:rsidR="00B41C91" w:rsidRDefault="00C83D7C" w:rsidP="00C649E1">
      <w:pPr>
        <w:spacing w:after="100" w:afterAutospacing="1" w:line="480" w:lineRule="auto"/>
        <w:ind w:left="720"/>
        <w:rPr>
          <w:rFonts w:ascii="Garamond" w:eastAsia="SimSun" w:hAnsi="Garamond" w:cs="Times"/>
          <w:color w:val="333333"/>
        </w:rPr>
      </w:pPr>
      <w:r>
        <w:rPr>
          <w:rFonts w:ascii="Garamond" w:eastAsia="SimSun" w:hAnsi="Garamond" w:cs="Times"/>
          <w:color w:val="333333"/>
        </w:rPr>
        <w:t xml:space="preserve">According to the FEWSNET, an FCS from 0 to 28 is considered </w:t>
      </w:r>
      <w:r w:rsidR="00E97B33">
        <w:rPr>
          <w:rFonts w:ascii="Garamond" w:eastAsia="SimSun" w:hAnsi="Garamond" w:cs="Times"/>
          <w:color w:val="333333"/>
        </w:rPr>
        <w:t xml:space="preserve">as </w:t>
      </w:r>
      <w:r>
        <w:rPr>
          <w:rFonts w:ascii="Garamond" w:eastAsia="SimSun" w:hAnsi="Garamond" w:cs="Times"/>
          <w:color w:val="333333"/>
        </w:rPr>
        <w:t>“</w:t>
      </w:r>
      <w:bookmarkStart w:id="213" w:name="_Hlk25264387"/>
      <w:r>
        <w:rPr>
          <w:rFonts w:ascii="Garamond" w:eastAsia="SimSun" w:hAnsi="Garamond" w:cs="Times"/>
          <w:color w:val="333333"/>
        </w:rPr>
        <w:t xml:space="preserve">Poor”; 28 to 42 </w:t>
      </w:r>
      <w:r w:rsidR="00E97B33">
        <w:rPr>
          <w:rFonts w:ascii="Garamond" w:eastAsia="SimSun" w:hAnsi="Garamond" w:cs="Times"/>
          <w:color w:val="333333"/>
        </w:rPr>
        <w:t>as</w:t>
      </w:r>
      <w:r>
        <w:rPr>
          <w:rFonts w:ascii="Garamond" w:eastAsia="SimSun" w:hAnsi="Garamond" w:cs="Times"/>
          <w:color w:val="333333"/>
        </w:rPr>
        <w:t xml:space="preserve"> “Borderline</w:t>
      </w:r>
      <w:r w:rsidR="00E97B33">
        <w:rPr>
          <w:rFonts w:ascii="Garamond" w:eastAsia="SimSun" w:hAnsi="Garamond" w:cs="Times"/>
          <w:color w:val="333333"/>
        </w:rPr>
        <w:t>,”</w:t>
      </w:r>
      <w:r>
        <w:rPr>
          <w:rFonts w:ascii="Garamond" w:eastAsia="SimSun" w:hAnsi="Garamond" w:cs="Times"/>
          <w:color w:val="333333"/>
        </w:rPr>
        <w:t xml:space="preserve"> and above 42 </w:t>
      </w:r>
      <w:r w:rsidR="00E97B33">
        <w:rPr>
          <w:rFonts w:ascii="Garamond" w:eastAsia="SimSun" w:hAnsi="Garamond" w:cs="Times"/>
          <w:color w:val="333333"/>
        </w:rPr>
        <w:t>as</w:t>
      </w:r>
      <w:r>
        <w:rPr>
          <w:rFonts w:ascii="Garamond" w:eastAsia="SimSun" w:hAnsi="Garamond" w:cs="Times"/>
          <w:color w:val="333333"/>
        </w:rPr>
        <w:t xml:space="preserve"> “</w:t>
      </w:r>
      <w:r w:rsidRPr="00C83D7C">
        <w:rPr>
          <w:rFonts w:ascii="Garamond" w:eastAsia="SimSun" w:hAnsi="Garamond" w:cs="Times"/>
          <w:color w:val="333333"/>
        </w:rPr>
        <w:t>Acceptable</w:t>
      </w:r>
      <w:bookmarkEnd w:id="213"/>
      <w:r w:rsidR="002742F7">
        <w:rPr>
          <w:rFonts w:ascii="Garamond" w:eastAsia="SimSun" w:hAnsi="Garamond" w:cs="Times"/>
          <w:color w:val="333333"/>
        </w:rPr>
        <w:t>. A</w:t>
      </w:r>
      <w:r w:rsidR="000220FE">
        <w:rPr>
          <w:rFonts w:ascii="Garamond" w:eastAsia="SimSun" w:hAnsi="Garamond" w:cs="Times"/>
          <w:color w:val="333333"/>
        </w:rPr>
        <w:t>n</w:t>
      </w:r>
      <w:r w:rsidR="002742F7">
        <w:rPr>
          <w:rFonts w:ascii="Garamond" w:eastAsia="SimSun" w:hAnsi="Garamond" w:cs="Times"/>
          <w:color w:val="333333"/>
        </w:rPr>
        <w:t xml:space="preserve"> </w:t>
      </w:r>
      <w:proofErr w:type="spellStart"/>
      <w:r w:rsidR="002742F7">
        <w:rPr>
          <w:rFonts w:ascii="Garamond" w:eastAsia="SimSun" w:hAnsi="Garamond" w:cs="Times"/>
          <w:color w:val="333333"/>
        </w:rPr>
        <w:t>rCSI</w:t>
      </w:r>
      <w:proofErr w:type="spellEnd"/>
      <w:r w:rsidR="002742F7">
        <w:rPr>
          <w:rFonts w:ascii="Garamond" w:eastAsia="SimSun" w:hAnsi="Garamond" w:cs="Times"/>
          <w:color w:val="333333"/>
        </w:rPr>
        <w:t xml:space="preserve"> above 42 is considered “Severely </w:t>
      </w:r>
      <w:r w:rsidR="002742F7" w:rsidRPr="00A1149C">
        <w:rPr>
          <w:rFonts w:ascii="Garamond" w:eastAsia="SimSun" w:hAnsi="Garamond" w:cs="Times"/>
          <w:color w:val="333333"/>
        </w:rPr>
        <w:t>insecure</w:t>
      </w:r>
      <w:r w:rsidR="002742F7">
        <w:rPr>
          <w:rFonts w:ascii="Garamond" w:eastAsia="SimSun" w:hAnsi="Garamond" w:cs="Times"/>
          <w:color w:val="333333"/>
        </w:rPr>
        <w:t>”; 17 to 42 is “</w:t>
      </w:r>
      <w:r w:rsidR="002742F7" w:rsidRPr="00A1149C">
        <w:rPr>
          <w:rFonts w:ascii="Garamond" w:eastAsia="SimSun" w:hAnsi="Garamond" w:cs="Times"/>
          <w:color w:val="333333"/>
        </w:rPr>
        <w:t>Moderately</w:t>
      </w:r>
      <w:r w:rsidR="002742F7">
        <w:rPr>
          <w:rFonts w:ascii="Garamond" w:eastAsia="SimSun" w:hAnsi="Garamond" w:cs="Times"/>
          <w:color w:val="333333"/>
        </w:rPr>
        <w:t xml:space="preserve"> insecure”; 4 to 17 is “</w:t>
      </w:r>
      <w:r w:rsidR="002742F7" w:rsidRPr="00A1149C">
        <w:rPr>
          <w:rFonts w:ascii="Garamond" w:eastAsia="SimSun" w:hAnsi="Garamond" w:cs="Times"/>
          <w:color w:val="333333"/>
        </w:rPr>
        <w:t>Mildly insecure</w:t>
      </w:r>
      <w:r w:rsidR="002742F7">
        <w:rPr>
          <w:rFonts w:ascii="Garamond" w:eastAsia="SimSun" w:hAnsi="Garamond" w:cs="Times"/>
          <w:color w:val="333333"/>
        </w:rPr>
        <w:t xml:space="preserve">”; and 0 to 4 is </w:t>
      </w:r>
      <w:r w:rsidR="002742F7">
        <w:rPr>
          <w:rFonts w:ascii="Garamond" w:eastAsia="SimSun" w:hAnsi="Garamond" w:cs="Times"/>
          <w:color w:val="333333"/>
        </w:rPr>
        <w:lastRenderedPageBreak/>
        <w:t>“</w:t>
      </w:r>
      <w:r w:rsidR="002742F7" w:rsidRPr="002742F7">
        <w:rPr>
          <w:rFonts w:ascii="Garamond" w:eastAsia="SimSun" w:hAnsi="Garamond" w:cs="Times"/>
          <w:color w:val="333333"/>
        </w:rPr>
        <w:t>Food Secure</w:t>
      </w:r>
      <w:r w:rsidR="000220FE">
        <w:rPr>
          <w:rFonts w:ascii="Garamond" w:eastAsia="SimSun" w:hAnsi="Garamond" w:cs="Times"/>
          <w:color w:val="333333"/>
        </w:rPr>
        <w:t>”</w:t>
      </w:r>
      <w:r w:rsidR="00DE76B3">
        <w:rPr>
          <w:rFonts w:ascii="Garamond" w:eastAsia="SimSun" w:hAnsi="Garamond" w:cs="Times"/>
          <w:color w:val="333333"/>
        </w:rPr>
        <w:t xml:space="preserve"> (</w:t>
      </w:r>
      <w:r w:rsidR="005151F7">
        <w:rPr>
          <w:rFonts w:ascii="Garamond" w:eastAsia="SimSun" w:hAnsi="Garamond" w:cs="Times"/>
          <w:color w:val="333333"/>
        </w:rPr>
        <w:t>Maxwell et al</w:t>
      </w:r>
      <w:r w:rsidR="00AD4CFD">
        <w:rPr>
          <w:rFonts w:ascii="Garamond" w:eastAsia="SimSun" w:hAnsi="Garamond" w:cs="Times"/>
          <w:color w:val="333333"/>
        </w:rPr>
        <w:t>.,</w:t>
      </w:r>
      <w:r w:rsidR="005151F7">
        <w:rPr>
          <w:rFonts w:ascii="Garamond" w:eastAsia="SimSun" w:hAnsi="Garamond" w:cs="Times"/>
          <w:color w:val="333333"/>
        </w:rPr>
        <w:t xml:space="preserve"> 2014</w:t>
      </w:r>
      <w:r w:rsidR="00DE76B3">
        <w:rPr>
          <w:rFonts w:ascii="Garamond" w:eastAsia="SimSun" w:hAnsi="Garamond" w:cs="Times"/>
          <w:color w:val="333333"/>
        </w:rPr>
        <w:t>)</w:t>
      </w:r>
      <w:r w:rsidR="006038DB">
        <w:rPr>
          <w:rFonts w:ascii="Garamond" w:eastAsia="SimSun" w:hAnsi="Garamond" w:cs="Times"/>
          <w:color w:val="333333"/>
        </w:rPr>
        <w:t>.</w:t>
      </w:r>
      <w:r w:rsidR="002746C8">
        <w:rPr>
          <w:rFonts w:ascii="Garamond" w:eastAsia="SimSun" w:hAnsi="Garamond" w:cs="Times"/>
          <w:color w:val="333333"/>
        </w:rPr>
        <w:t xml:space="preserve"> </w:t>
      </w:r>
      <w:r w:rsidR="00510DCC">
        <w:rPr>
          <w:rFonts w:ascii="Garamond" w:eastAsia="SimSun" w:hAnsi="Garamond" w:cs="Times"/>
          <w:color w:val="333333"/>
        </w:rPr>
        <w:t>These cutoffs</w:t>
      </w:r>
      <w:r w:rsidR="002746C8">
        <w:rPr>
          <w:rFonts w:ascii="Garamond" w:eastAsia="SimSun" w:hAnsi="Garamond" w:cs="Times"/>
          <w:color w:val="333333"/>
        </w:rPr>
        <w:t xml:space="preserve"> used in </w:t>
      </w:r>
      <w:r w:rsidR="009715C5">
        <w:rPr>
          <w:rFonts w:ascii="Garamond" w:eastAsia="SimSun" w:hAnsi="Garamond" w:cs="Times"/>
          <w:color w:val="333333"/>
        </w:rPr>
        <w:t>the field</w:t>
      </w:r>
      <w:r w:rsidR="002746C8">
        <w:rPr>
          <w:rFonts w:ascii="Garamond" w:eastAsia="SimSun" w:hAnsi="Garamond" w:cs="Times"/>
          <w:color w:val="333333"/>
        </w:rPr>
        <w:t xml:space="preserve">work </w:t>
      </w:r>
      <w:r w:rsidR="009715C5">
        <w:rPr>
          <w:rFonts w:ascii="Garamond" w:eastAsia="SimSun" w:hAnsi="Garamond" w:cs="Times"/>
          <w:color w:val="333333"/>
        </w:rPr>
        <w:t xml:space="preserve">by NGOs and governments allow us to transform the </w:t>
      </w:r>
      <w:r w:rsidR="00F71D7C">
        <w:rPr>
          <w:rFonts w:ascii="Garamond" w:eastAsia="SimSun" w:hAnsi="Garamond" w:cs="Times"/>
          <w:color w:val="333333"/>
        </w:rPr>
        <w:t>continuous food security measure</w:t>
      </w:r>
      <w:r w:rsidR="00CA5ED2">
        <w:rPr>
          <w:rFonts w:ascii="Garamond" w:eastAsia="SimSun" w:hAnsi="Garamond" w:cs="Times"/>
          <w:color w:val="333333"/>
        </w:rPr>
        <w:t>s</w:t>
      </w:r>
      <w:r w:rsidR="00F71D7C">
        <w:rPr>
          <w:rFonts w:ascii="Garamond" w:eastAsia="SimSun" w:hAnsi="Garamond" w:cs="Times"/>
          <w:color w:val="333333"/>
        </w:rPr>
        <w:t xml:space="preserve"> into categorical </w:t>
      </w:r>
      <w:r w:rsidR="007A4804">
        <w:rPr>
          <w:rFonts w:ascii="Garamond" w:eastAsia="SimSun" w:hAnsi="Garamond" w:cs="Times"/>
          <w:color w:val="333333"/>
        </w:rPr>
        <w:t>using</w:t>
      </w:r>
      <w:r w:rsidR="00F71D7C">
        <w:rPr>
          <w:rFonts w:ascii="Garamond" w:eastAsia="SimSun" w:hAnsi="Garamond" w:cs="Times"/>
          <w:color w:val="333333"/>
        </w:rPr>
        <w:t xml:space="preserve"> these cutoffs. </w:t>
      </w:r>
      <w:r w:rsidR="00905E45">
        <w:rPr>
          <w:rFonts w:ascii="Garamond" w:eastAsia="SimSun" w:hAnsi="Garamond" w:cs="Times"/>
          <w:color w:val="333333"/>
        </w:rPr>
        <w:t xml:space="preserve">The goal of the prediction problem then becomes </w:t>
      </w:r>
      <w:r w:rsidR="00CA5ED2">
        <w:rPr>
          <w:rFonts w:ascii="Garamond" w:eastAsia="SimSun" w:hAnsi="Garamond" w:cs="Times"/>
          <w:color w:val="333333"/>
        </w:rPr>
        <w:t>detecting the clusters in the most insecure category (“Poor” or “severely/moderately insecure”) if there is one</w:t>
      </w:r>
      <w:r w:rsidR="00F22B7D">
        <w:rPr>
          <w:rFonts w:ascii="Garamond" w:eastAsia="SimSun" w:hAnsi="Garamond" w:cs="Times"/>
          <w:color w:val="333333"/>
        </w:rPr>
        <w:t>. In some cases, these insecure clusters comprise</w:t>
      </w:r>
      <w:r w:rsidR="003C104D">
        <w:rPr>
          <w:rFonts w:ascii="Garamond" w:eastAsia="SimSun" w:hAnsi="Garamond" w:cs="Times"/>
          <w:color w:val="333333"/>
        </w:rPr>
        <w:t xml:space="preserve"> </w:t>
      </w:r>
      <w:r w:rsidR="00F22B7D">
        <w:rPr>
          <w:rFonts w:ascii="Garamond" w:eastAsia="SimSun" w:hAnsi="Garamond" w:cs="Times"/>
          <w:color w:val="333333"/>
        </w:rPr>
        <w:t xml:space="preserve">less than </w:t>
      </w:r>
      <w:r w:rsidR="00E73C5C">
        <w:rPr>
          <w:rFonts w:ascii="Garamond" w:eastAsia="SimSun" w:hAnsi="Garamond" w:cs="Times"/>
          <w:color w:val="333333"/>
        </w:rPr>
        <w:t>1</w:t>
      </w:r>
      <w:r w:rsidR="00F22B7D">
        <w:rPr>
          <w:rFonts w:ascii="Garamond" w:eastAsia="SimSun" w:hAnsi="Garamond" w:cs="Times"/>
          <w:color w:val="333333"/>
        </w:rPr>
        <w:t xml:space="preserve">% in the data which makes it harder to detect </w:t>
      </w:r>
      <w:r w:rsidR="00D56CBB">
        <w:rPr>
          <w:rFonts w:ascii="Garamond" w:eastAsia="SimSun" w:hAnsi="Garamond" w:cs="Times"/>
          <w:color w:val="333333"/>
        </w:rPr>
        <w:t>using conventional methods</w:t>
      </w:r>
      <w:r w:rsidR="005D1219">
        <w:rPr>
          <w:rFonts w:ascii="Garamond" w:eastAsia="SimSun" w:hAnsi="Garamond" w:cs="Times"/>
          <w:color w:val="333333"/>
        </w:rPr>
        <w:t xml:space="preserve"> (</w:t>
      </w:r>
      <w:r w:rsidR="006038DB">
        <w:rPr>
          <w:rFonts w:ascii="Garamond" w:eastAsia="SimSun" w:hAnsi="Garamond" w:cs="Times"/>
          <w:color w:val="333333"/>
        </w:rPr>
        <w:t xml:space="preserve">the </w:t>
      </w:r>
      <w:r w:rsidR="00E97B33">
        <w:rPr>
          <w:rFonts w:ascii="Garamond" w:eastAsia="SimSun" w:hAnsi="Garamond" w:cs="Times"/>
          <w:color w:val="333333"/>
        </w:rPr>
        <w:t>exact</w:t>
      </w:r>
      <w:r w:rsidR="005D1219">
        <w:rPr>
          <w:rFonts w:ascii="Garamond" w:eastAsia="SimSun" w:hAnsi="Garamond" w:cs="Times"/>
          <w:color w:val="333333"/>
        </w:rPr>
        <w:t xml:space="preserve"> proportion on the entire dataset presented in</w:t>
      </w:r>
      <w:r w:rsidR="00585BC5">
        <w:rPr>
          <w:rFonts w:ascii="Garamond" w:eastAsia="SimSun" w:hAnsi="Garamond" w:cs="Times"/>
          <w:color w:val="333333"/>
        </w:rPr>
        <w:t xml:space="preserve"> Appendix</w:t>
      </w:r>
      <w:r w:rsidR="005D1219">
        <w:rPr>
          <w:rFonts w:ascii="Garamond" w:eastAsia="SimSun" w:hAnsi="Garamond" w:cs="Times"/>
          <w:color w:val="333333"/>
        </w:rPr>
        <w:t xml:space="preserve"> </w:t>
      </w:r>
      <w:r w:rsidR="00775A59">
        <w:rPr>
          <w:rFonts w:ascii="Garamond" w:eastAsia="SimSun" w:hAnsi="Garamond" w:cs="Times"/>
          <w:color w:val="333333"/>
        </w:rPr>
        <w:t xml:space="preserve">Figure </w:t>
      </w:r>
      <w:r w:rsidR="005D1219">
        <w:rPr>
          <w:rFonts w:ascii="Garamond" w:eastAsia="SimSun" w:hAnsi="Garamond" w:cs="Times"/>
          <w:color w:val="333333"/>
        </w:rPr>
        <w:t>A</w:t>
      </w:r>
      <w:r w:rsidR="00775A59">
        <w:rPr>
          <w:rFonts w:ascii="Garamond" w:eastAsia="SimSun" w:hAnsi="Garamond" w:cs="Times"/>
          <w:color w:val="333333"/>
        </w:rPr>
        <w:t>1</w:t>
      </w:r>
      <w:r w:rsidR="005D1219">
        <w:rPr>
          <w:rFonts w:ascii="Garamond" w:eastAsia="SimSun" w:hAnsi="Garamond" w:cs="Times"/>
          <w:color w:val="333333"/>
        </w:rPr>
        <w:t>).</w:t>
      </w:r>
    </w:p>
    <w:p w14:paraId="33CD439D" w14:textId="64AFD304" w:rsidR="009E4790" w:rsidRDefault="00B7035F" w:rsidP="00D66B77">
      <w:pPr>
        <w:spacing w:after="100" w:afterAutospacing="1" w:line="480" w:lineRule="auto"/>
        <w:ind w:left="720" w:firstLine="720"/>
        <w:jc w:val="both"/>
        <w:rPr>
          <w:rFonts w:ascii="Garamond" w:eastAsia="SimSun" w:hAnsi="Garamond" w:cs="Times"/>
          <w:color w:val="333333"/>
        </w:rPr>
        <w:pPrChange w:id="214" w:author="Zhou, Yujun" w:date="2020-05-05T11:39:00Z">
          <w:pPr>
            <w:spacing w:after="100" w:afterAutospacing="1" w:line="480" w:lineRule="auto"/>
            <w:ind w:left="720"/>
            <w:jc w:val="both"/>
          </w:pPr>
        </w:pPrChange>
      </w:pPr>
      <w:r>
        <w:rPr>
          <w:rFonts w:ascii="Garamond" w:eastAsia="SimSun" w:hAnsi="Garamond" w:cs="Times"/>
          <w:color w:val="333333"/>
        </w:rPr>
        <w:t>F</w:t>
      </w:r>
      <w:r w:rsidR="009E4790">
        <w:rPr>
          <w:rFonts w:ascii="Garamond" w:eastAsia="SimSun" w:hAnsi="Garamond" w:cs="Times"/>
          <w:color w:val="333333"/>
        </w:rPr>
        <w:t>ollowing the three or four categories</w:t>
      </w:r>
      <w:r>
        <w:rPr>
          <w:rFonts w:ascii="Garamond" w:eastAsia="SimSun" w:hAnsi="Garamond" w:cs="Times"/>
          <w:color w:val="333333"/>
        </w:rPr>
        <w:t xml:space="preserve"> cutoffs on the food security outcomes, </w:t>
      </w:r>
      <w:r w:rsidR="00C177BB">
        <w:rPr>
          <w:rFonts w:ascii="Garamond" w:eastAsia="SimSun" w:hAnsi="Garamond" w:cs="Times"/>
          <w:color w:val="333333"/>
        </w:rPr>
        <w:t xml:space="preserve">this paper uses two </w:t>
      </w:r>
      <w:del w:id="215" w:author="Baylis, Katherine R" w:date="2020-05-04T08:08:00Z">
        <w:r w:rsidR="00C177BB" w:rsidDel="009B1AA6">
          <w:rPr>
            <w:rFonts w:ascii="Garamond" w:eastAsia="SimSun" w:hAnsi="Garamond" w:cs="Times"/>
            <w:color w:val="333333"/>
          </w:rPr>
          <w:delText>kinds of</w:delText>
        </w:r>
      </w:del>
      <w:ins w:id="216" w:author="Baylis, Katherine R" w:date="2020-05-04T08:08:00Z">
        <w:r w:rsidR="009B1AA6">
          <w:rPr>
            <w:rFonts w:ascii="Garamond" w:eastAsia="SimSun" w:hAnsi="Garamond" w:cs="Times"/>
            <w:color w:val="333333"/>
          </w:rPr>
          <w:t>forms of</w:t>
        </w:r>
      </w:ins>
      <w:r w:rsidR="00C177BB">
        <w:rPr>
          <w:rFonts w:ascii="Garamond" w:eastAsia="SimSun" w:hAnsi="Garamond" w:cs="Times"/>
          <w:color w:val="333333"/>
        </w:rPr>
        <w:t xml:space="preserve"> binary </w:t>
      </w:r>
      <w:r w:rsidR="00C62A83">
        <w:rPr>
          <w:rFonts w:ascii="Garamond" w:eastAsia="SimSun" w:hAnsi="Garamond" w:cs="Times"/>
          <w:color w:val="333333"/>
        </w:rPr>
        <w:t>categorization</w:t>
      </w:r>
      <w:r w:rsidR="00C177BB">
        <w:rPr>
          <w:rFonts w:ascii="Garamond" w:eastAsia="SimSun" w:hAnsi="Garamond" w:cs="Times"/>
          <w:color w:val="333333"/>
        </w:rPr>
        <w:t xml:space="preserve"> of the outcome variable. </w:t>
      </w:r>
      <w:r w:rsidR="00C83511">
        <w:rPr>
          <w:rFonts w:ascii="Garamond" w:eastAsia="SimSun" w:hAnsi="Garamond" w:cs="Times"/>
          <w:color w:val="333333"/>
        </w:rPr>
        <w:t>First, we treat t</w:t>
      </w:r>
      <w:r w:rsidR="009E4790">
        <w:rPr>
          <w:rFonts w:ascii="Garamond" w:eastAsia="SimSun" w:hAnsi="Garamond" w:cs="Times"/>
          <w:color w:val="333333"/>
        </w:rPr>
        <w:t xml:space="preserve">he </w:t>
      </w:r>
      <w:r w:rsidR="009E4790" w:rsidRPr="00532498">
        <w:rPr>
          <w:rFonts w:ascii="Garamond" w:eastAsia="SimSun" w:hAnsi="Garamond" w:cs="Times"/>
          <w:color w:val="333333"/>
        </w:rPr>
        <w:t>most food</w:t>
      </w:r>
      <w:r w:rsidR="00A96DDB">
        <w:rPr>
          <w:rFonts w:ascii="Garamond" w:eastAsia="SimSun" w:hAnsi="Garamond" w:cs="Times"/>
          <w:color w:val="333333"/>
        </w:rPr>
        <w:t>-</w:t>
      </w:r>
      <w:r w:rsidR="009E4790" w:rsidRPr="00532498">
        <w:rPr>
          <w:rFonts w:ascii="Garamond" w:eastAsia="SimSun" w:hAnsi="Garamond" w:cs="Times"/>
          <w:color w:val="333333"/>
        </w:rPr>
        <w:t>secure</w:t>
      </w:r>
      <w:r w:rsidR="009E4790" w:rsidRPr="00532498" w:rsidDel="00532498">
        <w:rPr>
          <w:rFonts w:ascii="Garamond" w:eastAsia="SimSun" w:hAnsi="Garamond" w:cs="Times"/>
          <w:color w:val="333333"/>
        </w:rPr>
        <w:t xml:space="preserve"> </w:t>
      </w:r>
      <w:r w:rsidR="009E4790">
        <w:rPr>
          <w:rFonts w:ascii="Garamond" w:eastAsia="SimSun" w:hAnsi="Garamond" w:cs="Times"/>
          <w:color w:val="333333"/>
        </w:rPr>
        <w:t xml:space="preserve">category as 0, and the rest as “potentially or currently </w:t>
      </w:r>
      <w:r w:rsidR="006D59DC">
        <w:rPr>
          <w:rFonts w:ascii="Garamond" w:eastAsia="SimSun" w:hAnsi="Garamond" w:cs="Times"/>
          <w:color w:val="333333"/>
        </w:rPr>
        <w:t xml:space="preserve">food </w:t>
      </w:r>
      <w:r w:rsidR="009E4790">
        <w:rPr>
          <w:rFonts w:ascii="Garamond" w:eastAsia="SimSun" w:hAnsi="Garamond" w:cs="Times"/>
          <w:color w:val="333333"/>
        </w:rPr>
        <w:t>insecure”</w:t>
      </w:r>
      <w:r w:rsidR="006D59DC">
        <w:rPr>
          <w:rFonts w:ascii="Garamond" w:eastAsia="SimSun" w:hAnsi="Garamond" w:cs="Times"/>
          <w:color w:val="333333"/>
        </w:rPr>
        <w:t xml:space="preserve">. </w:t>
      </w:r>
      <w:r w:rsidR="009E4790">
        <w:rPr>
          <w:rFonts w:ascii="Garamond" w:eastAsia="SimSun" w:hAnsi="Garamond" w:cs="Times"/>
          <w:color w:val="333333"/>
        </w:rPr>
        <w:t xml:space="preserve">We use the results </w:t>
      </w:r>
      <w:r w:rsidR="006D59DC">
        <w:rPr>
          <w:rFonts w:ascii="Garamond" w:eastAsia="SimSun" w:hAnsi="Garamond" w:cs="Times"/>
          <w:color w:val="333333"/>
        </w:rPr>
        <w:t>of th</w:t>
      </w:r>
      <w:ins w:id="217" w:author="Baylis, Katherine R" w:date="2020-05-04T08:08:00Z">
        <w:r w:rsidR="009B1AA6">
          <w:rPr>
            <w:rFonts w:ascii="Garamond" w:eastAsia="SimSun" w:hAnsi="Garamond" w:cs="Times"/>
            <w:color w:val="333333"/>
          </w:rPr>
          <w:t>ese</w:t>
        </w:r>
      </w:ins>
      <w:del w:id="218" w:author="Baylis, Katherine R" w:date="2020-05-04T08:08:00Z">
        <w:r w:rsidR="006D59DC" w:rsidDel="009B1AA6">
          <w:rPr>
            <w:rFonts w:ascii="Garamond" w:eastAsia="SimSun" w:hAnsi="Garamond" w:cs="Times"/>
            <w:color w:val="333333"/>
          </w:rPr>
          <w:delText>is</w:delText>
        </w:r>
      </w:del>
      <w:r w:rsidR="006D59DC">
        <w:rPr>
          <w:rFonts w:ascii="Garamond" w:eastAsia="SimSun" w:hAnsi="Garamond" w:cs="Times"/>
          <w:color w:val="333333"/>
        </w:rPr>
        <w:t xml:space="preserve"> </w:t>
      </w:r>
      <w:commentRangeStart w:id="219"/>
      <w:r w:rsidR="009E4790">
        <w:rPr>
          <w:rFonts w:ascii="Garamond" w:eastAsia="SimSun" w:hAnsi="Garamond" w:cs="Times"/>
          <w:color w:val="333333"/>
        </w:rPr>
        <w:t>binary splits</w:t>
      </w:r>
      <w:r w:rsidR="006D59DC">
        <w:rPr>
          <w:rFonts w:ascii="Garamond" w:eastAsia="SimSun" w:hAnsi="Garamond" w:cs="Times"/>
          <w:color w:val="333333"/>
        </w:rPr>
        <w:t xml:space="preserve"> (</w:t>
      </w:r>
      <w:r w:rsidR="00946BE0">
        <w:rPr>
          <w:rFonts w:ascii="Garamond" w:eastAsia="SimSun" w:hAnsi="Garamond" w:cs="Times"/>
          <w:color w:val="333333"/>
        </w:rPr>
        <w:t>most food</w:t>
      </w:r>
      <w:r w:rsidR="00A96DDB">
        <w:rPr>
          <w:rFonts w:ascii="Garamond" w:eastAsia="SimSun" w:hAnsi="Garamond" w:cs="Times"/>
          <w:color w:val="333333"/>
        </w:rPr>
        <w:t>-</w:t>
      </w:r>
      <w:r w:rsidR="00946BE0">
        <w:rPr>
          <w:rFonts w:ascii="Garamond" w:eastAsia="SimSun" w:hAnsi="Garamond" w:cs="Times"/>
          <w:color w:val="333333"/>
        </w:rPr>
        <w:t>secure versus the rest</w:t>
      </w:r>
      <w:r w:rsidR="006D59DC">
        <w:rPr>
          <w:rFonts w:ascii="Garamond" w:eastAsia="SimSun" w:hAnsi="Garamond" w:cs="Times"/>
          <w:color w:val="333333"/>
        </w:rPr>
        <w:t>)</w:t>
      </w:r>
      <w:r w:rsidR="009E4790">
        <w:rPr>
          <w:rFonts w:ascii="Garamond" w:eastAsia="SimSun" w:hAnsi="Garamond" w:cs="Times"/>
          <w:color w:val="333333"/>
        </w:rPr>
        <w:t xml:space="preserve"> </w:t>
      </w:r>
      <w:commentRangeEnd w:id="219"/>
      <w:r w:rsidR="009E4790">
        <w:rPr>
          <w:rStyle w:val="CommentReference"/>
        </w:rPr>
        <w:commentReference w:id="219"/>
      </w:r>
      <w:r w:rsidR="009E4790">
        <w:rPr>
          <w:rFonts w:ascii="Garamond" w:eastAsia="SimSun" w:hAnsi="Garamond" w:cs="Times"/>
          <w:color w:val="333333"/>
        </w:rPr>
        <w:t xml:space="preserve">to be a coarser classification of clusters that may require assistance. </w:t>
      </w:r>
      <w:r w:rsidR="00692F7E">
        <w:rPr>
          <w:rFonts w:ascii="Garamond" w:eastAsia="SimSun" w:hAnsi="Garamond" w:cs="Times"/>
          <w:color w:val="333333"/>
        </w:rPr>
        <w:t xml:space="preserve">Second, for the main purpose of detecting the most food insecure </w:t>
      </w:r>
      <w:r w:rsidR="00501107">
        <w:rPr>
          <w:rFonts w:ascii="Garamond" w:eastAsia="SimSun" w:hAnsi="Garamond" w:cs="Times"/>
          <w:color w:val="333333"/>
        </w:rPr>
        <w:t xml:space="preserve">villages, we treat the </w:t>
      </w:r>
      <w:r w:rsidR="00501107" w:rsidRPr="00532498">
        <w:rPr>
          <w:rFonts w:ascii="Garamond" w:eastAsia="SimSun" w:hAnsi="Garamond" w:cs="Times"/>
          <w:color w:val="333333"/>
        </w:rPr>
        <w:t>most food</w:t>
      </w:r>
      <w:r w:rsidR="00A96DDB">
        <w:rPr>
          <w:rFonts w:ascii="Garamond" w:eastAsia="SimSun" w:hAnsi="Garamond" w:cs="Times"/>
          <w:color w:val="333333"/>
        </w:rPr>
        <w:t>-</w:t>
      </w:r>
      <w:r w:rsidR="00106632">
        <w:rPr>
          <w:rFonts w:ascii="Garamond" w:eastAsia="SimSun" w:hAnsi="Garamond" w:cs="Times"/>
          <w:color w:val="333333"/>
        </w:rPr>
        <w:t>in</w:t>
      </w:r>
      <w:r w:rsidR="00501107" w:rsidRPr="00532498">
        <w:rPr>
          <w:rFonts w:ascii="Garamond" w:eastAsia="SimSun" w:hAnsi="Garamond" w:cs="Times"/>
          <w:color w:val="333333"/>
        </w:rPr>
        <w:t>secure</w:t>
      </w:r>
      <w:r w:rsidR="00501107" w:rsidRPr="00532498" w:rsidDel="00532498">
        <w:rPr>
          <w:rFonts w:ascii="Garamond" w:eastAsia="SimSun" w:hAnsi="Garamond" w:cs="Times"/>
          <w:color w:val="333333"/>
        </w:rPr>
        <w:t xml:space="preserve"> </w:t>
      </w:r>
      <w:r w:rsidR="00501107">
        <w:rPr>
          <w:rFonts w:ascii="Garamond" w:eastAsia="SimSun" w:hAnsi="Garamond" w:cs="Times"/>
          <w:color w:val="333333"/>
        </w:rPr>
        <w:t xml:space="preserve">category as </w:t>
      </w:r>
      <w:r w:rsidR="00D714EE">
        <w:rPr>
          <w:rFonts w:ascii="Garamond" w:eastAsia="SimSun" w:hAnsi="Garamond" w:cs="Times"/>
          <w:color w:val="333333"/>
        </w:rPr>
        <w:t>1 or positive cases that we are trying to detect among the rest of villages that are not in severe threat of food security</w:t>
      </w:r>
      <w:r w:rsidR="00253DAB">
        <w:rPr>
          <w:rFonts w:ascii="Garamond" w:eastAsia="SimSun" w:hAnsi="Garamond" w:cs="Times"/>
          <w:color w:val="333333"/>
        </w:rPr>
        <w:t xml:space="preserve"> (most food insecure versus the rest)</w:t>
      </w:r>
      <w:r w:rsidR="00D714EE">
        <w:rPr>
          <w:rFonts w:ascii="Garamond" w:eastAsia="SimSun" w:hAnsi="Garamond" w:cs="Times"/>
          <w:color w:val="333333"/>
        </w:rPr>
        <w:t xml:space="preserve">. </w:t>
      </w:r>
      <w:r w:rsidR="009E4790">
        <w:rPr>
          <w:rFonts w:ascii="Garamond" w:eastAsia="SimSun" w:hAnsi="Garamond" w:cs="Times"/>
          <w:color w:val="333333"/>
        </w:rPr>
        <w:t xml:space="preserve">One significant advantage in treating data as binary is </w:t>
      </w:r>
      <w:r w:rsidR="002C3F65">
        <w:rPr>
          <w:rFonts w:ascii="Garamond" w:eastAsia="SimSun" w:hAnsi="Garamond" w:cs="Times"/>
          <w:color w:val="333333"/>
        </w:rPr>
        <w:t xml:space="preserve">the simple interpretation of the results and the focus on the detection of our primary targets. </w:t>
      </w:r>
    </w:p>
    <w:p w14:paraId="4BD0258A" w14:textId="606450BA" w:rsidR="00BB2E33" w:rsidRDefault="00BB2E33" w:rsidP="00D66B77">
      <w:pPr>
        <w:spacing w:after="100" w:afterAutospacing="1" w:line="480" w:lineRule="auto"/>
        <w:ind w:left="720" w:firstLine="720"/>
        <w:rPr>
          <w:rFonts w:ascii="Garamond" w:eastAsia="SimSun" w:hAnsi="Garamond" w:cs="Times"/>
          <w:color w:val="333333"/>
        </w:rPr>
        <w:pPrChange w:id="220" w:author="Zhou, Yujun" w:date="2020-05-05T11:39:00Z">
          <w:pPr>
            <w:spacing w:after="100" w:afterAutospacing="1" w:line="480" w:lineRule="auto"/>
            <w:ind w:left="720"/>
          </w:pPr>
        </w:pPrChange>
      </w:pPr>
      <w:r>
        <w:rPr>
          <w:rFonts w:ascii="Garamond" w:eastAsia="SimSun" w:hAnsi="Garamond" w:cs="Times"/>
          <w:color w:val="333333"/>
        </w:rPr>
        <w:t xml:space="preserve">To verify the validity of our </w:t>
      </w:r>
      <w:r w:rsidR="002B3A63">
        <w:rPr>
          <w:rFonts w:ascii="Garamond" w:eastAsia="SimSun" w:hAnsi="Garamond" w:cs="Times" w:hint="eastAsia"/>
          <w:color w:val="333333"/>
        </w:rPr>
        <w:t>out</w:t>
      </w:r>
      <w:r w:rsidR="002B3A63">
        <w:rPr>
          <w:rFonts w:ascii="Garamond" w:eastAsia="SimSun" w:hAnsi="Garamond" w:cs="Times"/>
          <w:color w:val="333333"/>
        </w:rPr>
        <w:t>come variable using the above cutoff</w:t>
      </w:r>
      <w:r w:rsidR="00CB0560">
        <w:rPr>
          <w:rFonts w:ascii="Garamond" w:eastAsia="SimSun" w:hAnsi="Garamond" w:cs="Times"/>
          <w:color w:val="333333"/>
        </w:rPr>
        <w:t>s</w:t>
      </w:r>
      <w:r>
        <w:rPr>
          <w:rFonts w:ascii="Garamond" w:eastAsia="SimSun" w:hAnsi="Garamond" w:cs="Times"/>
          <w:color w:val="333333"/>
        </w:rPr>
        <w:t xml:space="preserve">, we compare the categorical value </w:t>
      </w:r>
      <w:r w:rsidR="0061098C">
        <w:rPr>
          <w:rFonts w:ascii="Garamond" w:eastAsia="SimSun" w:hAnsi="Garamond" w:cs="Times"/>
          <w:color w:val="333333"/>
        </w:rPr>
        <w:t>calculated using</w:t>
      </w:r>
      <w:r>
        <w:rPr>
          <w:rFonts w:ascii="Garamond" w:eastAsia="SimSun" w:hAnsi="Garamond" w:cs="Times"/>
          <w:color w:val="333333"/>
        </w:rPr>
        <w:t xml:space="preserve"> cluster </w:t>
      </w:r>
      <w:r w:rsidR="002B3A63">
        <w:rPr>
          <w:rFonts w:ascii="Garamond" w:eastAsia="SimSun" w:hAnsi="Garamond" w:cs="Times"/>
          <w:color w:val="333333"/>
        </w:rPr>
        <w:t xml:space="preserve">average food </w:t>
      </w:r>
      <w:r w:rsidR="0061098C">
        <w:rPr>
          <w:rFonts w:ascii="Garamond" w:eastAsia="SimSun" w:hAnsi="Garamond" w:cs="Times"/>
          <w:color w:val="333333"/>
        </w:rPr>
        <w:t xml:space="preserve">security values </w:t>
      </w:r>
      <w:r w:rsidR="00CD5392">
        <w:rPr>
          <w:rFonts w:ascii="Garamond" w:eastAsia="SimSun" w:hAnsi="Garamond" w:cs="Times" w:hint="eastAsia"/>
          <w:color w:val="333333"/>
        </w:rPr>
        <w:t>wit</w:t>
      </w:r>
      <w:r w:rsidR="00CD5392">
        <w:rPr>
          <w:rFonts w:ascii="Garamond" w:eastAsia="SimSun" w:hAnsi="Garamond" w:cs="Times"/>
          <w:color w:val="333333"/>
        </w:rPr>
        <w:t>h</w:t>
      </w:r>
      <w:r>
        <w:rPr>
          <w:rFonts w:ascii="Garamond" w:eastAsia="SimSun" w:hAnsi="Garamond" w:cs="Times"/>
          <w:color w:val="333333"/>
        </w:rPr>
        <w:t xml:space="preserve"> </w:t>
      </w:r>
      <w:r w:rsidR="00A815E0">
        <w:rPr>
          <w:rFonts w:ascii="Garamond" w:eastAsia="SimSun" w:hAnsi="Garamond" w:cs="Times"/>
          <w:color w:val="333333"/>
        </w:rPr>
        <w:t xml:space="preserve">the percent of households in the same cluster that fall into the low or medium category (with </w:t>
      </w:r>
      <w:r w:rsidR="008213D1">
        <w:rPr>
          <w:rFonts w:ascii="Garamond" w:eastAsia="SimSun" w:hAnsi="Garamond" w:cs="Times"/>
          <w:color w:val="333333"/>
        </w:rPr>
        <w:t xml:space="preserve">detailed information in Appendix Table A1). </w:t>
      </w:r>
      <w:r w:rsidR="00036124">
        <w:rPr>
          <w:rFonts w:ascii="Garamond" w:eastAsia="SimSun" w:hAnsi="Garamond" w:cs="Times"/>
          <w:color w:val="333333"/>
        </w:rPr>
        <w:t xml:space="preserve">In general, we see </w:t>
      </w:r>
      <w:r w:rsidR="00E210A5">
        <w:rPr>
          <w:rFonts w:ascii="Garamond" w:eastAsia="SimSun" w:hAnsi="Garamond" w:cs="Times"/>
          <w:color w:val="333333"/>
        </w:rPr>
        <w:t xml:space="preserve">the </w:t>
      </w:r>
      <w:r w:rsidR="00F11637">
        <w:rPr>
          <w:rFonts w:ascii="Garamond" w:eastAsia="SimSun" w:hAnsi="Garamond" w:cs="Times"/>
          <w:color w:val="333333"/>
        </w:rPr>
        <w:t>clusters with mean value</w:t>
      </w:r>
      <w:r w:rsidR="0057419F">
        <w:rPr>
          <w:rFonts w:ascii="Garamond" w:eastAsia="SimSun" w:hAnsi="Garamond" w:cs="Times"/>
          <w:color w:val="333333"/>
        </w:rPr>
        <w:t>s</w:t>
      </w:r>
      <w:r w:rsidR="00F11637">
        <w:rPr>
          <w:rFonts w:ascii="Garamond" w:eastAsia="SimSun" w:hAnsi="Garamond" w:cs="Times"/>
          <w:color w:val="333333"/>
        </w:rPr>
        <w:t xml:space="preserve"> of food security in the </w:t>
      </w:r>
      <w:r w:rsidR="00E210A5">
        <w:rPr>
          <w:rFonts w:ascii="Garamond" w:eastAsia="SimSun" w:hAnsi="Garamond" w:cs="Times"/>
          <w:color w:val="333333"/>
        </w:rPr>
        <w:t xml:space="preserve">low </w:t>
      </w:r>
      <w:r w:rsidR="00036124">
        <w:rPr>
          <w:rFonts w:ascii="Garamond" w:eastAsia="SimSun" w:hAnsi="Garamond" w:cs="Times"/>
          <w:color w:val="333333"/>
        </w:rPr>
        <w:t>categor</w:t>
      </w:r>
      <w:r w:rsidR="00E210A5">
        <w:rPr>
          <w:rFonts w:ascii="Garamond" w:eastAsia="SimSun" w:hAnsi="Garamond" w:cs="Times"/>
          <w:color w:val="333333"/>
        </w:rPr>
        <w:t xml:space="preserve">y are </w:t>
      </w:r>
      <w:del w:id="221" w:author="Baylis, Katherine R" w:date="2020-05-04T08:13:00Z">
        <w:r w:rsidR="00E210A5" w:rsidDel="009B1AA6">
          <w:rPr>
            <w:rFonts w:ascii="Garamond" w:eastAsia="SimSun" w:hAnsi="Garamond" w:cs="Times"/>
            <w:color w:val="333333"/>
          </w:rPr>
          <w:delText>made up</w:delText>
        </w:r>
      </w:del>
      <w:ins w:id="222" w:author="Baylis, Katherine R" w:date="2020-05-04T08:13:00Z">
        <w:r w:rsidR="009B1AA6">
          <w:rPr>
            <w:rFonts w:ascii="Garamond" w:eastAsia="SimSun" w:hAnsi="Garamond" w:cs="Times"/>
            <w:color w:val="333333"/>
          </w:rPr>
          <w:t>comprised</w:t>
        </w:r>
      </w:ins>
      <w:r w:rsidR="00E210A5">
        <w:rPr>
          <w:rFonts w:ascii="Garamond" w:eastAsia="SimSun" w:hAnsi="Garamond" w:cs="Times"/>
          <w:color w:val="333333"/>
        </w:rPr>
        <w:t xml:space="preserve"> of </w:t>
      </w:r>
      <w:ins w:id="223" w:author="Baylis, Katherine R" w:date="2020-05-04T08:13:00Z">
        <w:r w:rsidR="009B1AA6">
          <w:rPr>
            <w:rFonts w:ascii="Garamond" w:eastAsia="SimSun" w:hAnsi="Garamond" w:cs="Times"/>
            <w:color w:val="333333"/>
          </w:rPr>
          <w:t>close to or over half (</w:t>
        </w:r>
      </w:ins>
      <w:r w:rsidR="00E210A5">
        <w:rPr>
          <w:rFonts w:ascii="Garamond" w:eastAsia="SimSun" w:hAnsi="Garamond" w:cs="Times"/>
          <w:color w:val="333333"/>
        </w:rPr>
        <w:t>48% to 91%</w:t>
      </w:r>
      <w:ins w:id="224" w:author="Baylis, Katherine R" w:date="2020-05-04T08:13:00Z">
        <w:r w:rsidR="009B1AA6">
          <w:rPr>
            <w:rFonts w:ascii="Garamond" w:eastAsia="SimSun" w:hAnsi="Garamond" w:cs="Times"/>
            <w:color w:val="333333"/>
          </w:rPr>
          <w:t>)</w:t>
        </w:r>
      </w:ins>
      <w:r w:rsidR="00E210A5">
        <w:rPr>
          <w:rFonts w:ascii="Garamond" w:eastAsia="SimSun" w:hAnsi="Garamond" w:cs="Times"/>
          <w:color w:val="333333"/>
        </w:rPr>
        <w:t xml:space="preserve"> of households</w:t>
      </w:r>
      <w:del w:id="225" w:author="Baylis, Katherine R" w:date="2020-05-04T08:14:00Z">
        <w:r w:rsidR="00E210A5" w:rsidDel="009B1AA6">
          <w:rPr>
            <w:rFonts w:ascii="Garamond" w:eastAsia="SimSun" w:hAnsi="Garamond" w:cs="Times"/>
            <w:color w:val="333333"/>
          </w:rPr>
          <w:delText xml:space="preserve"> </w:delText>
        </w:r>
      </w:del>
      <w:ins w:id="226" w:author="Baylis, Katherine R" w:date="2020-05-04T08:13:00Z">
        <w:r w:rsidR="009B1AA6">
          <w:rPr>
            <w:rFonts w:ascii="Garamond" w:eastAsia="SimSun" w:hAnsi="Garamond" w:cs="Times"/>
            <w:color w:val="333333"/>
          </w:rPr>
          <w:t xml:space="preserve"> </w:t>
        </w:r>
      </w:ins>
      <w:r w:rsidR="00F11637">
        <w:rPr>
          <w:rFonts w:ascii="Garamond" w:eastAsia="SimSun" w:hAnsi="Garamond" w:cs="Times"/>
          <w:color w:val="333333"/>
        </w:rPr>
        <w:t>fall</w:t>
      </w:r>
      <w:ins w:id="227" w:author="Baylis, Katherine R" w:date="2020-05-04T08:14:00Z">
        <w:r w:rsidR="009B1AA6">
          <w:rPr>
            <w:rFonts w:ascii="Garamond" w:eastAsia="SimSun" w:hAnsi="Garamond" w:cs="Times"/>
            <w:color w:val="333333"/>
          </w:rPr>
          <w:t>ing</w:t>
        </w:r>
      </w:ins>
      <w:r w:rsidR="00F11637">
        <w:rPr>
          <w:rFonts w:ascii="Garamond" w:eastAsia="SimSun" w:hAnsi="Garamond" w:cs="Times"/>
          <w:color w:val="333333"/>
        </w:rPr>
        <w:t xml:space="preserve"> </w:t>
      </w:r>
      <w:r w:rsidR="00E210A5">
        <w:rPr>
          <w:rFonts w:ascii="Garamond" w:eastAsia="SimSun" w:hAnsi="Garamond" w:cs="Times"/>
          <w:color w:val="333333"/>
        </w:rPr>
        <w:t xml:space="preserve">in the medium </w:t>
      </w:r>
      <w:r w:rsidR="00F11637">
        <w:rPr>
          <w:rFonts w:ascii="Garamond" w:eastAsia="SimSun" w:hAnsi="Garamond" w:cs="Times"/>
          <w:color w:val="333333"/>
        </w:rPr>
        <w:t>or</w:t>
      </w:r>
      <w:r w:rsidR="00E210A5">
        <w:rPr>
          <w:rFonts w:ascii="Garamond" w:eastAsia="SimSun" w:hAnsi="Garamond" w:cs="Times"/>
          <w:color w:val="333333"/>
        </w:rPr>
        <w:t xml:space="preserve"> low category and </w:t>
      </w:r>
      <w:ins w:id="228" w:author="Baylis, Katherine R" w:date="2020-05-04T08:14:00Z">
        <w:r w:rsidR="009B1AA6">
          <w:rPr>
            <w:rFonts w:ascii="Garamond" w:eastAsia="SimSun" w:hAnsi="Garamond" w:cs="Times"/>
            <w:color w:val="333333"/>
          </w:rPr>
          <w:t>a quarter to two-thirds (</w:t>
        </w:r>
      </w:ins>
      <w:r w:rsidR="00F11637">
        <w:rPr>
          <w:rFonts w:ascii="Garamond" w:eastAsia="SimSun" w:hAnsi="Garamond" w:cs="Times"/>
          <w:color w:val="333333"/>
        </w:rPr>
        <w:t>25% to 65%</w:t>
      </w:r>
      <w:ins w:id="229" w:author="Baylis, Katherine R" w:date="2020-05-04T08:14:00Z">
        <w:r w:rsidR="009B1AA6">
          <w:rPr>
            <w:rFonts w:ascii="Garamond" w:eastAsia="SimSun" w:hAnsi="Garamond" w:cs="Times"/>
            <w:color w:val="333333"/>
          </w:rPr>
          <w:t>)</w:t>
        </w:r>
      </w:ins>
      <w:r w:rsidR="00F11637">
        <w:rPr>
          <w:rFonts w:ascii="Garamond" w:eastAsia="SimSun" w:hAnsi="Garamond" w:cs="Times"/>
          <w:color w:val="333333"/>
        </w:rPr>
        <w:t xml:space="preserve"> of households in the low category. </w:t>
      </w:r>
      <w:ins w:id="230" w:author="Baylis, Katherine R" w:date="2020-05-04T08:14:00Z">
        <w:r w:rsidR="009B1AA6">
          <w:rPr>
            <w:rFonts w:ascii="Garamond" w:eastAsia="SimSun" w:hAnsi="Garamond" w:cs="Times"/>
            <w:color w:val="333333"/>
          </w:rPr>
          <w:t xml:space="preserve"> In contrast,</w:t>
        </w:r>
      </w:ins>
      <w:del w:id="231" w:author="Baylis, Katherine R" w:date="2020-05-04T08:14:00Z">
        <w:r w:rsidR="00616DB3" w:rsidDel="009B1AA6">
          <w:rPr>
            <w:rFonts w:ascii="Garamond" w:eastAsia="SimSun" w:hAnsi="Garamond" w:cs="Times"/>
            <w:color w:val="333333"/>
          </w:rPr>
          <w:delText>While</w:delText>
        </w:r>
      </w:del>
      <w:r w:rsidR="00616DB3">
        <w:rPr>
          <w:rFonts w:ascii="Garamond" w:eastAsia="SimSun" w:hAnsi="Garamond" w:cs="Times"/>
          <w:color w:val="333333"/>
        </w:rPr>
        <w:t xml:space="preserve"> clusters with mean value</w:t>
      </w:r>
      <w:ins w:id="232" w:author="Baylis, Katherine R" w:date="2020-05-04T08:14:00Z">
        <w:r w:rsidR="009B1AA6">
          <w:rPr>
            <w:rFonts w:ascii="Garamond" w:eastAsia="SimSun" w:hAnsi="Garamond" w:cs="Times"/>
            <w:color w:val="333333"/>
          </w:rPr>
          <w:t>s</w:t>
        </w:r>
      </w:ins>
      <w:r w:rsidR="00616DB3">
        <w:rPr>
          <w:rFonts w:ascii="Garamond" w:eastAsia="SimSun" w:hAnsi="Garamond" w:cs="Times"/>
          <w:color w:val="333333"/>
        </w:rPr>
        <w:t xml:space="preserve"> in the high category have only 25% to 47% in the low or medium and 7% to 0.19% in the low category.</w:t>
      </w:r>
      <w:ins w:id="233" w:author="Baylis, Katherine R" w:date="2020-05-04T08:14:00Z">
        <w:r w:rsidR="009B1AA6">
          <w:rPr>
            <w:rFonts w:ascii="Garamond" w:eastAsia="SimSun" w:hAnsi="Garamond" w:cs="Times"/>
            <w:color w:val="333333"/>
          </w:rPr>
          <w:t xml:space="preserve">  </w:t>
        </w:r>
        <w:r w:rsidR="009B1AA6">
          <w:rPr>
            <w:rFonts w:ascii="Garamond" w:eastAsia="SimSun" w:hAnsi="Garamond" w:cs="Times"/>
            <w:color w:val="333333"/>
          </w:rPr>
          <w:lastRenderedPageBreak/>
          <w:t xml:space="preserve">Thus, we find little difference in predicting a </w:t>
        </w:r>
      </w:ins>
      <w:ins w:id="234" w:author="Baylis, Katherine R" w:date="2020-05-04T08:16:00Z">
        <w:r w:rsidR="00406220">
          <w:rPr>
            <w:rFonts w:ascii="Garamond" w:eastAsia="SimSun" w:hAnsi="Garamond" w:cs="Times"/>
            <w:color w:val="333333"/>
          </w:rPr>
          <w:t xml:space="preserve">set </w:t>
        </w:r>
      </w:ins>
      <w:ins w:id="235" w:author="Baylis, Katherine R" w:date="2020-05-04T08:14:00Z">
        <w:r w:rsidR="009B1AA6">
          <w:rPr>
            <w:rFonts w:ascii="Garamond" w:eastAsia="SimSun" w:hAnsi="Garamond" w:cs="Times"/>
            <w:color w:val="333333"/>
          </w:rPr>
          <w:t>mean food security level for the cluster ver</w:t>
        </w:r>
        <w:r w:rsidR="00406220">
          <w:rPr>
            <w:rFonts w:ascii="Garamond" w:eastAsia="SimSun" w:hAnsi="Garamond" w:cs="Times"/>
            <w:color w:val="333333"/>
          </w:rPr>
          <w:t>sus predicting a set percent of households who are food insecure.</w:t>
        </w:r>
      </w:ins>
      <w:del w:id="236" w:author="Baylis, Katherine R" w:date="2020-05-04T08:16:00Z">
        <w:r w:rsidR="00616DB3" w:rsidDel="00406220">
          <w:rPr>
            <w:rFonts w:ascii="Garamond" w:eastAsia="SimSun" w:hAnsi="Garamond" w:cs="Times"/>
            <w:color w:val="333333"/>
          </w:rPr>
          <w:delText xml:space="preserve"> </w:delText>
        </w:r>
      </w:del>
    </w:p>
    <w:p w14:paraId="7628D69D" w14:textId="742BF7EF" w:rsidR="00E61D7F" w:rsidRDefault="00E61D7F" w:rsidP="00E61D7F">
      <w:pPr>
        <w:spacing w:line="480" w:lineRule="auto"/>
        <w:rPr>
          <w:ins w:id="237" w:author="Zhou, Yujun" w:date="2020-05-05T11:42:00Z"/>
          <w:rFonts w:ascii="Garamond" w:eastAsia="SimSun" w:hAnsi="Garamond" w:cs="Times"/>
          <w:b/>
          <w:i/>
          <w:color w:val="333333"/>
        </w:rPr>
      </w:pPr>
      <w:ins w:id="238" w:author="Zhou, Yujun" w:date="2020-05-05T11:43:00Z">
        <w:r>
          <w:rPr>
            <w:rFonts w:ascii="Garamond" w:eastAsia="SimSun" w:hAnsi="Garamond" w:cs="Times"/>
            <w:b/>
            <w:i/>
            <w:color w:val="333333"/>
          </w:rPr>
          <w:t>Cluster vs. h</w:t>
        </w:r>
      </w:ins>
      <w:ins w:id="239" w:author="Zhou, Yujun" w:date="2020-05-05T11:42:00Z">
        <w:r>
          <w:rPr>
            <w:rFonts w:ascii="Garamond" w:eastAsia="SimSun" w:hAnsi="Garamond" w:cs="Times"/>
            <w:b/>
            <w:i/>
            <w:color w:val="333333"/>
          </w:rPr>
          <w:t>ousehold level</w:t>
        </w:r>
        <w:r w:rsidRPr="004B5146">
          <w:rPr>
            <w:rFonts w:ascii="Garamond" w:eastAsia="SimSun" w:hAnsi="Garamond" w:cs="Times"/>
            <w:b/>
            <w:i/>
            <w:color w:val="333333"/>
          </w:rPr>
          <w:t xml:space="preserve"> </w:t>
        </w:r>
        <w:commentRangeStart w:id="240"/>
        <w:commentRangeEnd w:id="240"/>
        <w:r>
          <w:rPr>
            <w:rStyle w:val="CommentReference"/>
          </w:rPr>
          <w:commentReference w:id="240"/>
        </w:r>
        <w:r w:rsidRPr="004B5146">
          <w:rPr>
            <w:rFonts w:ascii="Garamond" w:eastAsia="SimSun" w:hAnsi="Garamond" w:cs="Times"/>
            <w:b/>
            <w:i/>
            <w:color w:val="333333"/>
          </w:rPr>
          <w:t xml:space="preserve"> </w:t>
        </w:r>
      </w:ins>
    </w:p>
    <w:p w14:paraId="17BE2B9D" w14:textId="77777777" w:rsidR="00E61D7F" w:rsidRPr="003F6C92" w:rsidRDefault="00E61D7F" w:rsidP="00E61D7F">
      <w:pPr>
        <w:spacing w:line="480" w:lineRule="auto"/>
        <w:rPr>
          <w:ins w:id="241" w:author="Zhou, Yujun" w:date="2020-05-05T11:42:00Z"/>
          <w:rFonts w:ascii="Garamond" w:eastAsia="SimSun" w:hAnsi="Garamond" w:cs="Times"/>
          <w:bCs/>
          <w:iCs/>
          <w:color w:val="333333"/>
        </w:rPr>
      </w:pPr>
      <w:ins w:id="242" w:author="Zhou, Yujun" w:date="2020-05-05T11:42:00Z">
        <w:r>
          <w:rPr>
            <w:rFonts w:ascii="Garamond" w:eastAsia="SimSun" w:hAnsi="Garamond" w:cs="Times"/>
            <w:bCs/>
            <w:iCs/>
            <w:color w:val="333333"/>
          </w:rPr>
          <w:t xml:space="preserve">In the LSMS survey manual, the survey design first selects </w:t>
        </w:r>
        <w:proofErr w:type="gramStart"/>
        <w:r>
          <w:rPr>
            <w:rFonts w:ascii="Garamond" w:eastAsia="SimSun" w:hAnsi="Garamond" w:cs="Times"/>
            <w:bCs/>
            <w:iCs/>
            <w:color w:val="333333"/>
          </w:rPr>
          <w:t>a number of</w:t>
        </w:r>
        <w:proofErr w:type="gramEnd"/>
        <w:r>
          <w:rPr>
            <w:rFonts w:ascii="Garamond" w:eastAsia="SimSun" w:hAnsi="Garamond" w:cs="Times"/>
            <w:bCs/>
            <w:iCs/>
            <w:color w:val="333333"/>
          </w:rPr>
          <w:t xml:space="preserve"> enumeration areas (EAs) that are proportional to the population so that the selected EAs are </w:t>
        </w:r>
        <w:r w:rsidRPr="003F6C92">
          <w:rPr>
            <w:rFonts w:ascii="Garamond" w:eastAsia="SimSun" w:hAnsi="Garamond" w:cs="Times"/>
            <w:bCs/>
            <w:iCs/>
            <w:color w:val="333333"/>
          </w:rPr>
          <w:t xml:space="preserve">representative </w:t>
        </w:r>
        <w:r>
          <w:rPr>
            <w:rFonts w:ascii="Garamond" w:eastAsia="SimSun" w:hAnsi="Garamond" w:cs="Times"/>
            <w:bCs/>
            <w:iCs/>
            <w:color w:val="333333"/>
          </w:rPr>
          <w:t xml:space="preserve">of </w:t>
        </w:r>
        <w:r w:rsidRPr="003F6C92">
          <w:rPr>
            <w:rFonts w:ascii="Garamond" w:eastAsia="SimSun" w:hAnsi="Garamond" w:cs="Times"/>
            <w:bCs/>
            <w:iCs/>
            <w:color w:val="333333"/>
          </w:rPr>
          <w:t>the entire country</w:t>
        </w:r>
        <w:r>
          <w:rPr>
            <w:rFonts w:ascii="Garamond" w:eastAsia="SimSun" w:hAnsi="Garamond" w:cs="Times"/>
            <w:bCs/>
            <w:iCs/>
            <w:color w:val="333333"/>
          </w:rPr>
          <w:t xml:space="preserve">. Ten to twelve households are randomly </w:t>
        </w:r>
        <w:r w:rsidRPr="003F6C92">
          <w:rPr>
            <w:rFonts w:ascii="Garamond" w:eastAsia="SimSun" w:hAnsi="Garamond" w:cs="Times"/>
            <w:bCs/>
            <w:iCs/>
            <w:color w:val="333333"/>
          </w:rPr>
          <w:t xml:space="preserve">selected in the second stage, </w:t>
        </w:r>
        <w:r>
          <w:rPr>
            <w:rFonts w:ascii="Garamond" w:eastAsia="SimSun" w:hAnsi="Garamond" w:cs="Times"/>
            <w:bCs/>
            <w:iCs/>
            <w:color w:val="333333"/>
          </w:rPr>
          <w:t>but they may or may not be</w:t>
        </w:r>
        <w:r w:rsidRPr="003F6C92">
          <w:rPr>
            <w:rFonts w:ascii="Garamond" w:eastAsia="SimSun" w:hAnsi="Garamond" w:cs="Times"/>
            <w:bCs/>
            <w:iCs/>
            <w:color w:val="333333"/>
          </w:rPr>
          <w:t xml:space="preserve"> representative of each EA. In other words, the </w:t>
        </w:r>
        <w:r>
          <w:rPr>
            <w:rFonts w:ascii="Garamond" w:eastAsia="SimSun" w:hAnsi="Garamond" w:cs="Times"/>
            <w:bCs/>
            <w:iCs/>
            <w:color w:val="333333"/>
          </w:rPr>
          <w:t>food security measures for the clusters</w:t>
        </w:r>
        <w:r w:rsidRPr="003F6C92">
          <w:rPr>
            <w:rFonts w:ascii="Garamond" w:eastAsia="SimSun" w:hAnsi="Garamond" w:cs="Times"/>
            <w:bCs/>
            <w:iCs/>
            <w:color w:val="333333"/>
          </w:rPr>
          <w:t xml:space="preserve"> that we are able to predict are reflective of the food security status of households surveyed</w:t>
        </w:r>
        <w:r>
          <w:rPr>
            <w:rFonts w:ascii="Garamond" w:eastAsia="SimSun" w:hAnsi="Garamond" w:cs="Times"/>
            <w:bCs/>
            <w:iCs/>
            <w:color w:val="333333"/>
          </w:rPr>
          <w:t xml:space="preserve"> in those clusters</w:t>
        </w:r>
        <w:r w:rsidRPr="003F6C92">
          <w:rPr>
            <w:rFonts w:ascii="Garamond" w:eastAsia="SimSun" w:hAnsi="Garamond" w:cs="Times"/>
            <w:bCs/>
            <w:iCs/>
            <w:color w:val="333333"/>
          </w:rPr>
          <w:t xml:space="preserve"> only</w:t>
        </w:r>
        <w:r>
          <w:rPr>
            <w:rFonts w:ascii="Garamond" w:eastAsia="SimSun" w:hAnsi="Garamond" w:cs="Times"/>
            <w:bCs/>
            <w:iCs/>
            <w:color w:val="333333"/>
          </w:rPr>
          <w:t>,</w:t>
        </w:r>
        <w:r w:rsidRPr="003F6C92">
          <w:rPr>
            <w:rFonts w:ascii="Garamond" w:eastAsia="SimSun" w:hAnsi="Garamond" w:cs="Times"/>
            <w:bCs/>
            <w:iCs/>
            <w:color w:val="333333"/>
          </w:rPr>
          <w:t xml:space="preserve"> and sh</w:t>
        </w:r>
        <w:r>
          <w:rPr>
            <w:rFonts w:ascii="Garamond" w:eastAsia="SimSun" w:hAnsi="Garamond" w:cs="Times"/>
            <w:bCs/>
            <w:iCs/>
            <w:color w:val="333333"/>
          </w:rPr>
          <w:t>ould</w:t>
        </w:r>
        <w:r w:rsidRPr="003F6C92">
          <w:rPr>
            <w:rFonts w:ascii="Garamond" w:eastAsia="SimSun" w:hAnsi="Garamond" w:cs="Times"/>
            <w:bCs/>
            <w:iCs/>
            <w:color w:val="333333"/>
          </w:rPr>
          <w:t xml:space="preserve"> </w:t>
        </w:r>
        <w:r>
          <w:rPr>
            <w:rFonts w:ascii="Garamond" w:eastAsia="SimSun" w:hAnsi="Garamond" w:cs="Times"/>
            <w:bCs/>
            <w:iCs/>
            <w:color w:val="333333"/>
          </w:rPr>
          <w:t>not</w:t>
        </w:r>
        <w:r w:rsidRPr="003F6C92">
          <w:rPr>
            <w:rFonts w:ascii="Garamond" w:eastAsia="SimSun" w:hAnsi="Garamond" w:cs="Times"/>
            <w:bCs/>
            <w:iCs/>
            <w:color w:val="333333"/>
          </w:rPr>
          <w:t xml:space="preserve"> be interpreted as the</w:t>
        </w:r>
        <w:r>
          <w:rPr>
            <w:rFonts w:ascii="Garamond" w:eastAsia="SimSun" w:hAnsi="Garamond" w:cs="Times"/>
            <w:bCs/>
            <w:iCs/>
            <w:color w:val="333333"/>
          </w:rPr>
          <w:t xml:space="preserve"> true</w:t>
        </w:r>
        <w:r w:rsidRPr="003F6C92">
          <w:rPr>
            <w:rFonts w:ascii="Garamond" w:eastAsia="SimSun" w:hAnsi="Garamond" w:cs="Times"/>
            <w:bCs/>
            <w:iCs/>
            <w:color w:val="333333"/>
          </w:rPr>
          <w:t xml:space="preserve"> average </w:t>
        </w:r>
        <w:r>
          <w:rPr>
            <w:rFonts w:ascii="Garamond" w:eastAsia="SimSun" w:hAnsi="Garamond" w:cs="Times"/>
            <w:bCs/>
            <w:iCs/>
            <w:color w:val="333333"/>
          </w:rPr>
          <w:t xml:space="preserve">village or </w:t>
        </w:r>
        <w:r w:rsidRPr="003F6C92">
          <w:rPr>
            <w:rFonts w:ascii="Garamond" w:eastAsia="SimSun" w:hAnsi="Garamond" w:cs="Times"/>
            <w:bCs/>
            <w:iCs/>
            <w:color w:val="333333"/>
          </w:rPr>
          <w:t>cluster</w:t>
        </w:r>
        <w:r>
          <w:rPr>
            <w:rFonts w:ascii="Garamond" w:eastAsia="SimSun" w:hAnsi="Garamond" w:cs="Times"/>
            <w:bCs/>
            <w:iCs/>
            <w:color w:val="333333"/>
          </w:rPr>
          <w:t xml:space="preserve"> level</w:t>
        </w:r>
        <w:r w:rsidRPr="003F6C92">
          <w:rPr>
            <w:rFonts w:ascii="Garamond" w:eastAsia="SimSun" w:hAnsi="Garamond" w:cs="Times"/>
            <w:bCs/>
            <w:iCs/>
            <w:color w:val="333333"/>
          </w:rPr>
          <w:t xml:space="preserve"> food security.  </w:t>
        </w:r>
      </w:ins>
    </w:p>
    <w:p w14:paraId="759BF322" w14:textId="26F01134" w:rsidR="00E61D7F" w:rsidRDefault="00E61D7F" w:rsidP="00E61D7F">
      <w:pPr>
        <w:spacing w:line="480" w:lineRule="auto"/>
        <w:rPr>
          <w:ins w:id="243" w:author="Zhou, Yujun" w:date="2020-05-05T11:44:00Z"/>
          <w:rFonts w:ascii="Garamond" w:eastAsia="SimSun" w:hAnsi="Garamond" w:cs="Times"/>
          <w:bCs/>
          <w:iCs/>
          <w:color w:val="333333"/>
        </w:rPr>
      </w:pPr>
      <w:ins w:id="244" w:author="Zhou, Yujun" w:date="2020-05-05T11:42:00Z">
        <w:r>
          <w:rPr>
            <w:rFonts w:ascii="Garamond" w:eastAsia="SimSun" w:hAnsi="Garamond" w:cs="Times"/>
            <w:bCs/>
            <w:iCs/>
            <w:color w:val="333333"/>
          </w:rPr>
          <w:t xml:space="preserve">However, since </w:t>
        </w:r>
        <w:proofErr w:type="gramStart"/>
        <w:r>
          <w:rPr>
            <w:rFonts w:ascii="Garamond" w:eastAsia="SimSun" w:hAnsi="Garamond" w:cs="Times"/>
            <w:bCs/>
            <w:iCs/>
            <w:color w:val="333333"/>
          </w:rPr>
          <w:t>all of</w:t>
        </w:r>
        <w:proofErr w:type="gramEnd"/>
        <w:r>
          <w:rPr>
            <w:rFonts w:ascii="Garamond" w:eastAsia="SimSun" w:hAnsi="Garamond" w:cs="Times"/>
            <w:bCs/>
            <w:iCs/>
            <w:color w:val="333333"/>
          </w:rPr>
          <w:t xml:space="preserve"> our variables are at the village level based on the geolocation of the clusters, household level variation is not captured fully by our model. </w:t>
        </w:r>
        <w:r w:rsidRPr="00C34FB6">
          <w:rPr>
            <w:rFonts w:ascii="Garamond" w:eastAsia="SimSun" w:hAnsi="Garamond" w:cs="Times"/>
            <w:bCs/>
            <w:iCs/>
            <w:color w:val="333333"/>
          </w:rPr>
          <w:t>In</w:t>
        </w:r>
        <w:r>
          <w:rPr>
            <w:rFonts w:ascii="Garamond" w:eastAsia="SimSun" w:hAnsi="Garamond" w:cs="Times"/>
            <w:bCs/>
            <w:iCs/>
            <w:color w:val="333333"/>
          </w:rPr>
          <w:t xml:space="preserve"> Appendix Figure A8, we conduct the same type of analysis on the household level outcome </w:t>
        </w:r>
        <w:commentRangeStart w:id="245"/>
        <w:commentRangeStart w:id="246"/>
        <w:r>
          <w:rPr>
            <w:rFonts w:ascii="Garamond" w:eastAsia="SimSun" w:hAnsi="Garamond" w:cs="Times"/>
            <w:bCs/>
            <w:iCs/>
            <w:color w:val="333333"/>
          </w:rPr>
          <w:t>variables</w:t>
        </w:r>
        <w:commentRangeEnd w:id="245"/>
        <w:r>
          <w:rPr>
            <w:rStyle w:val="CommentReference"/>
          </w:rPr>
          <w:commentReference w:id="245"/>
        </w:r>
        <w:commentRangeEnd w:id="246"/>
        <w:r>
          <w:rPr>
            <w:rStyle w:val="CommentReference"/>
          </w:rPr>
          <w:commentReference w:id="246"/>
        </w:r>
      </w:ins>
      <w:ins w:id="247" w:author="Zhou, Yujun" w:date="2020-05-05T11:43:00Z">
        <w:r w:rsidR="00A548D7">
          <w:rPr>
            <w:rFonts w:ascii="Garamond" w:eastAsia="SimSun" w:hAnsi="Garamond" w:cs="Times"/>
            <w:bCs/>
            <w:iCs/>
            <w:color w:val="333333"/>
          </w:rPr>
          <w:t>.</w:t>
        </w:r>
      </w:ins>
    </w:p>
    <w:p w14:paraId="6D179355" w14:textId="77777777" w:rsidR="00825681" w:rsidRDefault="00825681" w:rsidP="00E61D7F">
      <w:pPr>
        <w:spacing w:line="480" w:lineRule="auto"/>
        <w:rPr>
          <w:ins w:id="248" w:author="Zhou, Yujun" w:date="2020-05-05T11:42:00Z"/>
          <w:rFonts w:ascii="Garamond" w:eastAsia="SimSun" w:hAnsi="Garamond" w:cs="Times"/>
          <w:bCs/>
          <w:iCs/>
          <w:color w:val="333333"/>
        </w:rPr>
      </w:pPr>
    </w:p>
    <w:p w14:paraId="52456C77" w14:textId="77777777" w:rsidR="00AB6E82" w:rsidRPr="00AB6E82" w:rsidRDefault="00835261" w:rsidP="00AB6E82">
      <w:pPr>
        <w:spacing w:after="100" w:afterAutospacing="1" w:line="480" w:lineRule="auto"/>
        <w:jc w:val="both"/>
        <w:rPr>
          <w:rFonts w:ascii="Garamond" w:eastAsia="SimSun" w:hAnsi="Garamond"/>
          <w:b/>
          <w:i/>
          <w:iCs/>
          <w:lang w:eastAsia="en-US"/>
        </w:rPr>
      </w:pPr>
      <w:r w:rsidRPr="00AB6E82">
        <w:rPr>
          <w:rFonts w:ascii="Garamond" w:eastAsia="SimSun" w:hAnsi="Garamond"/>
          <w:b/>
          <w:i/>
          <w:iCs/>
          <w:lang w:eastAsia="en-US"/>
        </w:rPr>
        <w:t>Result metrics</w:t>
      </w:r>
    </w:p>
    <w:p w14:paraId="5182E11E" w14:textId="21A736DA" w:rsidR="00E610D8" w:rsidRDefault="00A64365" w:rsidP="00680F55">
      <w:pPr>
        <w:spacing w:after="100" w:afterAutospacing="1" w:line="480" w:lineRule="auto"/>
        <w:ind w:left="720"/>
        <w:jc w:val="both"/>
        <w:rPr>
          <w:rFonts w:ascii="Garamond" w:eastAsia="SimSun" w:hAnsi="Garamond" w:cs="Times"/>
          <w:color w:val="333333"/>
        </w:rPr>
      </w:pPr>
      <w:r w:rsidRPr="00AB6E82">
        <w:rPr>
          <w:rFonts w:ascii="Garamond" w:eastAsia="SimSun" w:hAnsi="Garamond" w:cs="Times"/>
          <w:color w:val="333333"/>
        </w:rPr>
        <w:t xml:space="preserve">Predicting when and where </w:t>
      </w:r>
      <w:ins w:id="249" w:author="Baylis, Katherine R" w:date="2020-05-04T08:17:00Z">
        <w:r w:rsidR="00406220">
          <w:rPr>
            <w:rFonts w:ascii="Garamond" w:eastAsia="SimSun" w:hAnsi="Garamond" w:cs="Times"/>
            <w:color w:val="333333"/>
          </w:rPr>
          <w:t>a</w:t>
        </w:r>
      </w:ins>
      <w:del w:id="250" w:author="Baylis, Katherine R" w:date="2020-05-04T08:17:00Z">
        <w:r w:rsidRPr="00AB6E82" w:rsidDel="00406220">
          <w:rPr>
            <w:rFonts w:ascii="Garamond" w:eastAsia="SimSun" w:hAnsi="Garamond" w:cs="Times"/>
            <w:color w:val="333333"/>
          </w:rPr>
          <w:delText>the</w:delText>
        </w:r>
      </w:del>
      <w:r w:rsidRPr="00AB6E82">
        <w:rPr>
          <w:rFonts w:ascii="Garamond" w:eastAsia="SimSun" w:hAnsi="Garamond" w:cs="Times"/>
          <w:color w:val="333333"/>
        </w:rPr>
        <w:t xml:space="preserve"> food security crisis will happen is more important than having an accurate assessment of the food security status of the general population. In technical terms, this study focuses on the recall rate of insecure households, rather than the overall prediction accuracy. Models aiming to maximize the overall accuracy tend to capture characteristics that are rich in the majority of the population and fail to understand the insecure households enough. </w:t>
      </w:r>
      <w:r w:rsidR="00AA7D1C">
        <w:rPr>
          <w:rFonts w:ascii="Garamond" w:eastAsia="SimSun" w:hAnsi="Garamond" w:cs="Times"/>
          <w:color w:val="333333"/>
        </w:rPr>
        <w:t>We want to maximize the r</w:t>
      </w:r>
      <w:r w:rsidR="00AB6E82" w:rsidRPr="00AB6E82">
        <w:rPr>
          <w:rFonts w:ascii="Garamond" w:eastAsia="SimSun" w:hAnsi="Garamond" w:cs="Times"/>
          <w:color w:val="333333"/>
        </w:rPr>
        <w:t xml:space="preserve">ecall </w:t>
      </w:r>
      <w:r w:rsidR="00AA7D1C">
        <w:rPr>
          <w:rFonts w:ascii="Garamond" w:eastAsia="SimSun" w:hAnsi="Garamond" w:cs="Times"/>
          <w:color w:val="333333"/>
        </w:rPr>
        <w:t xml:space="preserve">rate </w:t>
      </w:r>
      <w:r w:rsidR="00A96DDB">
        <w:rPr>
          <w:rFonts w:ascii="Garamond" w:eastAsia="SimSun" w:hAnsi="Garamond" w:cs="Times"/>
          <w:color w:val="333333"/>
        </w:rPr>
        <w:t>to identify</w:t>
      </w:r>
      <w:r w:rsidR="006038DB">
        <w:rPr>
          <w:rFonts w:ascii="Garamond" w:eastAsia="SimSun" w:hAnsi="Garamond" w:cs="Times"/>
          <w:color w:val="333333"/>
        </w:rPr>
        <w:t xml:space="preserve"> </w:t>
      </w:r>
      <w:r w:rsidR="00AB6E82" w:rsidRPr="00AB6E82">
        <w:rPr>
          <w:rFonts w:ascii="Garamond" w:eastAsia="SimSun" w:hAnsi="Garamond" w:cs="Times"/>
          <w:color w:val="333333"/>
        </w:rPr>
        <w:t>all the insecure households</w:t>
      </w:r>
      <w:r w:rsidR="00AA7D1C">
        <w:rPr>
          <w:rFonts w:ascii="Garamond" w:eastAsia="SimSun" w:hAnsi="Garamond" w:cs="Times"/>
          <w:color w:val="333333"/>
        </w:rPr>
        <w:t>, without a too low</w:t>
      </w:r>
      <w:r w:rsidR="00AB6E82" w:rsidRPr="00AB6E82">
        <w:rPr>
          <w:rFonts w:ascii="Garamond" w:eastAsia="SimSun" w:hAnsi="Garamond" w:cs="Times"/>
          <w:color w:val="333333"/>
        </w:rPr>
        <w:t xml:space="preserve"> </w:t>
      </w:r>
      <w:r w:rsidR="00AA7D1C">
        <w:rPr>
          <w:rFonts w:ascii="Garamond" w:eastAsia="SimSun" w:hAnsi="Garamond" w:cs="Times"/>
          <w:color w:val="333333"/>
        </w:rPr>
        <w:t>p</w:t>
      </w:r>
      <w:r w:rsidR="00AB6E82" w:rsidRPr="00AB6E82">
        <w:rPr>
          <w:rFonts w:ascii="Garamond" w:eastAsia="SimSun" w:hAnsi="Garamond" w:cs="Times"/>
          <w:color w:val="333333"/>
        </w:rPr>
        <w:t xml:space="preserve">recision </w:t>
      </w:r>
      <w:r w:rsidR="00AA7D1C">
        <w:rPr>
          <w:rFonts w:ascii="Garamond" w:eastAsia="SimSun" w:hAnsi="Garamond" w:cs="Times"/>
          <w:color w:val="333333"/>
        </w:rPr>
        <w:t xml:space="preserve">rate so that we do not </w:t>
      </w:r>
      <w:r w:rsidR="00AA7D1C" w:rsidRPr="00AB6E82">
        <w:rPr>
          <w:rFonts w:ascii="Garamond" w:eastAsia="SimSun" w:hAnsi="Garamond" w:cs="Times"/>
          <w:color w:val="333333"/>
        </w:rPr>
        <w:t>mistakenly categoriz</w:t>
      </w:r>
      <w:r w:rsidR="005E61B9">
        <w:rPr>
          <w:rFonts w:ascii="Garamond" w:eastAsia="SimSun" w:hAnsi="Garamond" w:cs="Times"/>
          <w:color w:val="333333"/>
        </w:rPr>
        <w:t>e</w:t>
      </w:r>
      <w:r w:rsidR="00AA7D1C" w:rsidRPr="00AB6E82">
        <w:rPr>
          <w:rFonts w:ascii="Garamond" w:eastAsia="SimSun" w:hAnsi="Garamond" w:cs="Times"/>
          <w:color w:val="333333"/>
        </w:rPr>
        <w:t xml:space="preserve"> </w:t>
      </w:r>
      <w:ins w:id="251" w:author="Baylis, Katherine R" w:date="2020-05-04T08:20:00Z">
        <w:r w:rsidR="00406220">
          <w:rPr>
            <w:rFonts w:ascii="Garamond" w:eastAsia="SimSun" w:hAnsi="Garamond" w:cs="Times"/>
            <w:color w:val="333333"/>
          </w:rPr>
          <w:t xml:space="preserve">too many </w:t>
        </w:r>
      </w:ins>
      <w:del w:id="252" w:author="Baylis, Katherine R" w:date="2020-05-04T08:20:00Z">
        <w:r w:rsidR="00AA7D1C" w:rsidDel="00406220">
          <w:rPr>
            <w:rFonts w:ascii="Garamond" w:eastAsia="SimSun" w:hAnsi="Garamond" w:cs="Times"/>
            <w:color w:val="333333"/>
          </w:rPr>
          <w:delText xml:space="preserve">all the </w:delText>
        </w:r>
      </w:del>
      <w:ins w:id="253" w:author="Baylis, Katherine R" w:date="2020-05-04T08:20:00Z">
        <w:r w:rsidR="00406220">
          <w:rPr>
            <w:rFonts w:ascii="Garamond" w:eastAsia="SimSun" w:hAnsi="Garamond" w:cs="Times"/>
            <w:color w:val="333333"/>
          </w:rPr>
          <w:t xml:space="preserve">food </w:t>
        </w:r>
      </w:ins>
      <w:r w:rsidR="00AA7D1C">
        <w:rPr>
          <w:rFonts w:ascii="Garamond" w:eastAsia="SimSun" w:hAnsi="Garamond" w:cs="Times"/>
          <w:color w:val="333333"/>
        </w:rPr>
        <w:t>secure</w:t>
      </w:r>
      <w:r w:rsidR="00AA7D1C" w:rsidRPr="00AB6E82">
        <w:rPr>
          <w:rFonts w:ascii="Garamond" w:eastAsia="SimSun" w:hAnsi="Garamond" w:cs="Times"/>
          <w:color w:val="333333"/>
        </w:rPr>
        <w:t xml:space="preserve"> households as insecure</w:t>
      </w:r>
      <w:r w:rsidR="00AA7D1C">
        <w:rPr>
          <w:rFonts w:ascii="Garamond" w:eastAsia="SimSun" w:hAnsi="Garamond" w:cs="Times"/>
          <w:color w:val="333333"/>
        </w:rPr>
        <w:t>.</w:t>
      </w:r>
      <w:r w:rsidR="00B94A1F">
        <w:rPr>
          <w:rFonts w:ascii="Garamond" w:eastAsia="SimSun" w:hAnsi="Garamond" w:cs="Times"/>
          <w:color w:val="333333"/>
        </w:rPr>
        <w:t xml:space="preserve"> The </w:t>
      </w:r>
      <w:r w:rsidR="00025CB5">
        <w:rPr>
          <w:rFonts w:ascii="Garamond" w:eastAsia="SimSun" w:hAnsi="Garamond" w:cs="Times"/>
          <w:color w:val="333333"/>
        </w:rPr>
        <w:t>F</w:t>
      </w:r>
      <w:r w:rsidR="00B94A1F">
        <w:rPr>
          <w:rFonts w:ascii="Garamond" w:eastAsia="SimSun" w:hAnsi="Garamond" w:cs="Times"/>
          <w:color w:val="333333"/>
        </w:rPr>
        <w:t>-1 score</w:t>
      </w:r>
      <w:r w:rsidR="00680F55">
        <w:rPr>
          <w:rFonts w:ascii="Garamond" w:eastAsia="SimSun" w:hAnsi="Garamond" w:cs="Times"/>
          <w:color w:val="333333"/>
        </w:rPr>
        <w:t xml:space="preserve">, </w:t>
      </w:r>
      <w:r w:rsidR="00B94A1F">
        <w:rPr>
          <w:rFonts w:ascii="Garamond" w:eastAsia="SimSun" w:hAnsi="Garamond" w:cs="Times"/>
          <w:color w:val="333333"/>
        </w:rPr>
        <w:t xml:space="preserve">essentially the </w:t>
      </w:r>
      <w:r w:rsidR="00680F55" w:rsidRPr="00680F55">
        <w:rPr>
          <w:rFonts w:ascii="Garamond" w:eastAsia="SimSun" w:hAnsi="Garamond" w:cs="Times"/>
          <w:color w:val="333333"/>
        </w:rPr>
        <w:t>weighted</w:t>
      </w:r>
      <w:r w:rsidR="00680F55">
        <w:rPr>
          <w:rFonts w:ascii="Garamond" w:eastAsia="SimSun" w:hAnsi="Garamond" w:cs="Times"/>
          <w:color w:val="333333"/>
        </w:rPr>
        <w:t xml:space="preserve"> </w:t>
      </w:r>
      <w:r w:rsidR="00680F55" w:rsidRPr="00680F55">
        <w:rPr>
          <w:rFonts w:ascii="Garamond" w:eastAsia="SimSun" w:hAnsi="Garamond" w:cs="Times"/>
          <w:color w:val="333333"/>
        </w:rPr>
        <w:t xml:space="preserve">harmonic </w:t>
      </w:r>
      <w:r w:rsidR="00B94A1F">
        <w:rPr>
          <w:rFonts w:ascii="Garamond" w:eastAsia="SimSun" w:hAnsi="Garamond" w:cs="Times"/>
          <w:color w:val="333333"/>
        </w:rPr>
        <w:t>average</w:t>
      </w:r>
      <w:r w:rsidR="004F1D44">
        <w:rPr>
          <w:rFonts w:ascii="Garamond" w:eastAsia="SimSun" w:hAnsi="Garamond" w:cs="Times"/>
          <w:color w:val="333333"/>
        </w:rPr>
        <w:t>s</w:t>
      </w:r>
      <w:r w:rsidR="00B94A1F">
        <w:rPr>
          <w:rFonts w:ascii="Garamond" w:eastAsia="SimSun" w:hAnsi="Garamond" w:cs="Times"/>
          <w:color w:val="333333"/>
        </w:rPr>
        <w:t xml:space="preserve"> of precision and recall</w:t>
      </w:r>
      <w:r w:rsidR="00680F55">
        <w:rPr>
          <w:rFonts w:ascii="Garamond" w:eastAsia="SimSun" w:hAnsi="Garamond" w:cs="Times"/>
          <w:color w:val="333333"/>
        </w:rPr>
        <w:t>,</w:t>
      </w:r>
      <w:r w:rsidR="00B94A1F">
        <w:rPr>
          <w:rFonts w:ascii="Garamond" w:eastAsia="SimSun" w:hAnsi="Garamond" w:cs="Times"/>
          <w:color w:val="333333"/>
        </w:rPr>
        <w:t xml:space="preserve"> </w:t>
      </w:r>
      <w:r w:rsidR="00E610D8">
        <w:rPr>
          <w:rFonts w:ascii="Garamond" w:eastAsia="SimSun" w:hAnsi="Garamond" w:cs="Times"/>
          <w:color w:val="333333"/>
        </w:rPr>
        <w:t>serve</w:t>
      </w:r>
      <w:r w:rsidR="000220FE">
        <w:rPr>
          <w:rFonts w:ascii="Garamond" w:eastAsia="SimSun" w:hAnsi="Garamond" w:cs="Times"/>
          <w:color w:val="333333"/>
        </w:rPr>
        <w:t>s</w:t>
      </w:r>
      <w:r w:rsidR="00E610D8">
        <w:rPr>
          <w:rFonts w:ascii="Garamond" w:eastAsia="SimSun" w:hAnsi="Garamond" w:cs="Times"/>
          <w:color w:val="333333"/>
        </w:rPr>
        <w:t xml:space="preserve"> as </w:t>
      </w:r>
      <w:ins w:id="254" w:author="Baylis, Katherine R" w:date="2020-05-04T08:20:00Z">
        <w:r w:rsidR="00406220">
          <w:rPr>
            <w:rFonts w:ascii="Garamond" w:eastAsia="SimSun" w:hAnsi="Garamond" w:cs="Times"/>
            <w:color w:val="333333"/>
          </w:rPr>
          <w:t xml:space="preserve">a </w:t>
        </w:r>
      </w:ins>
      <w:r w:rsidR="00E610D8" w:rsidRPr="00AB6E82">
        <w:rPr>
          <w:rFonts w:ascii="Garamond" w:eastAsia="SimSun" w:hAnsi="Garamond" w:cs="Times"/>
          <w:color w:val="333333"/>
        </w:rPr>
        <w:t>balance</w:t>
      </w:r>
      <w:r w:rsidR="004F1D44">
        <w:rPr>
          <w:rFonts w:ascii="Garamond" w:eastAsia="SimSun" w:hAnsi="Garamond" w:cs="Times"/>
          <w:color w:val="333333"/>
        </w:rPr>
        <w:t>d measur</w:t>
      </w:r>
      <w:ins w:id="255" w:author="Baylis, Katherine R" w:date="2020-05-04T08:20:00Z">
        <w:r w:rsidR="00406220">
          <w:rPr>
            <w:rFonts w:ascii="Garamond" w:eastAsia="SimSun" w:hAnsi="Garamond" w:cs="Times"/>
            <w:color w:val="333333"/>
          </w:rPr>
          <w:t>e</w:t>
        </w:r>
      </w:ins>
      <w:del w:id="256" w:author="Baylis, Katherine R" w:date="2020-05-04T08:20:00Z">
        <w:r w:rsidR="004F1D44" w:rsidDel="00406220">
          <w:rPr>
            <w:rFonts w:ascii="Garamond" w:eastAsia="SimSun" w:hAnsi="Garamond" w:cs="Times"/>
            <w:color w:val="333333"/>
          </w:rPr>
          <w:delText>es</w:delText>
        </w:r>
      </w:del>
      <w:r w:rsidR="004F1D44">
        <w:rPr>
          <w:rFonts w:ascii="Garamond" w:eastAsia="SimSun" w:hAnsi="Garamond" w:cs="Times"/>
          <w:color w:val="333333"/>
        </w:rPr>
        <w:t xml:space="preserve"> of</w:t>
      </w:r>
      <w:r w:rsidR="00E610D8" w:rsidRPr="00AB6E82">
        <w:rPr>
          <w:rFonts w:ascii="Garamond" w:eastAsia="SimSun" w:hAnsi="Garamond" w:cs="Times"/>
          <w:color w:val="333333"/>
        </w:rPr>
        <w:t xml:space="preserve"> </w:t>
      </w:r>
      <w:r w:rsidR="00E244B3">
        <w:rPr>
          <w:rFonts w:ascii="Garamond" w:eastAsia="SimSun" w:hAnsi="Garamond" w:cs="Times"/>
          <w:color w:val="333333"/>
        </w:rPr>
        <w:t xml:space="preserve">the </w:t>
      </w:r>
      <w:commentRangeStart w:id="257"/>
      <w:r w:rsidR="00E244B3">
        <w:rPr>
          <w:rFonts w:ascii="Garamond" w:eastAsia="SimSun" w:hAnsi="Garamond" w:cs="Times"/>
          <w:color w:val="333333"/>
        </w:rPr>
        <w:t>two</w:t>
      </w:r>
      <w:commentRangeEnd w:id="257"/>
      <w:r w:rsidR="00AF53D1">
        <w:rPr>
          <w:rFonts w:ascii="Garamond" w:eastAsia="SimSun" w:hAnsi="Garamond" w:cs="Times"/>
          <w:color w:val="333333"/>
        </w:rPr>
        <w:t xml:space="preserve"> (</w:t>
      </w:r>
      <w:r w:rsidR="00ED7A4D">
        <w:rPr>
          <w:rStyle w:val="CommentReference"/>
        </w:rPr>
        <w:commentReference w:id="257"/>
      </w:r>
      <w:r w:rsidR="00AF53D1" w:rsidRPr="00162904">
        <w:rPr>
          <w:rFonts w:ascii="Garamond" w:hAnsi="Garamond" w:cs="Arial"/>
          <w:color w:val="222222"/>
          <w:sz w:val="22"/>
          <w:szCs w:val="22"/>
          <w:shd w:val="clear" w:color="auto" w:fill="FFFFFF"/>
        </w:rPr>
        <w:t>Sasaki</w:t>
      </w:r>
      <w:r w:rsidR="00AF53D1">
        <w:rPr>
          <w:rFonts w:ascii="Garamond" w:hAnsi="Garamond" w:cs="Arial"/>
          <w:color w:val="222222"/>
          <w:sz w:val="22"/>
          <w:szCs w:val="22"/>
          <w:shd w:val="clear" w:color="auto" w:fill="FFFFFF"/>
        </w:rPr>
        <w:t>, 2007)</w:t>
      </w:r>
      <w:r w:rsidR="00E244B3">
        <w:rPr>
          <w:rFonts w:ascii="Garamond" w:eastAsia="SimSun" w:hAnsi="Garamond" w:cs="Times"/>
          <w:color w:val="333333"/>
        </w:rPr>
        <w:t xml:space="preserve">. </w:t>
      </w:r>
      <w:r w:rsidR="00CB1CCA">
        <w:rPr>
          <w:rFonts w:ascii="Garamond" w:eastAsia="SimSun" w:hAnsi="Garamond" w:cs="Times"/>
          <w:color w:val="333333"/>
        </w:rPr>
        <w:t xml:space="preserve">To summarize, the prediction results will be evaluated based </w:t>
      </w:r>
      <w:r w:rsidR="00C148D7">
        <w:rPr>
          <w:rFonts w:ascii="Garamond" w:eastAsia="SimSun" w:hAnsi="Garamond" w:cs="Times"/>
          <w:color w:val="333333"/>
        </w:rPr>
        <w:t xml:space="preserve">mainly on recall of the </w:t>
      </w:r>
      <w:r w:rsidR="00ED171E">
        <w:rPr>
          <w:rFonts w:ascii="Garamond" w:eastAsia="SimSun" w:hAnsi="Garamond" w:cs="Times"/>
          <w:color w:val="333333"/>
        </w:rPr>
        <w:t xml:space="preserve">food </w:t>
      </w:r>
      <w:r w:rsidR="00C148D7">
        <w:rPr>
          <w:rFonts w:ascii="Garamond" w:eastAsia="SimSun" w:hAnsi="Garamond" w:cs="Times"/>
          <w:color w:val="333333"/>
        </w:rPr>
        <w:t xml:space="preserve">insecure category but also </w:t>
      </w:r>
      <w:r w:rsidR="00C92600">
        <w:rPr>
          <w:rFonts w:ascii="Garamond" w:eastAsia="SimSun" w:hAnsi="Garamond" w:cs="Times"/>
          <w:color w:val="333333"/>
        </w:rPr>
        <w:t xml:space="preserve">in </w:t>
      </w:r>
      <w:r w:rsidR="00C148D7">
        <w:rPr>
          <w:rFonts w:ascii="Garamond" w:eastAsia="SimSun" w:hAnsi="Garamond" w:cs="Times"/>
          <w:color w:val="333333"/>
        </w:rPr>
        <w:t>consideration</w:t>
      </w:r>
      <w:r w:rsidR="00C92600">
        <w:rPr>
          <w:rFonts w:ascii="Garamond" w:eastAsia="SimSun" w:hAnsi="Garamond" w:cs="Times"/>
          <w:color w:val="333333"/>
        </w:rPr>
        <w:t xml:space="preserve"> </w:t>
      </w:r>
      <w:r w:rsidR="00C92600">
        <w:rPr>
          <w:rFonts w:ascii="Garamond" w:eastAsia="SimSun" w:hAnsi="Garamond" w:cs="Times" w:hint="eastAsia"/>
          <w:color w:val="333333"/>
        </w:rPr>
        <w:t>of</w:t>
      </w:r>
      <w:r w:rsidR="00C148D7">
        <w:rPr>
          <w:rFonts w:ascii="Garamond" w:eastAsia="SimSun" w:hAnsi="Garamond" w:cs="Times"/>
          <w:color w:val="333333"/>
        </w:rPr>
        <w:t xml:space="preserve"> the performance of other measures.</w:t>
      </w:r>
    </w:p>
    <w:p w14:paraId="7AD96B77" w14:textId="3C61F1D4" w:rsidR="00406220" w:rsidRDefault="007E2699" w:rsidP="00D66B77">
      <w:pPr>
        <w:spacing w:after="100" w:afterAutospacing="1" w:line="480" w:lineRule="auto"/>
        <w:ind w:left="720" w:firstLine="720"/>
        <w:jc w:val="both"/>
        <w:rPr>
          <w:ins w:id="258" w:author="Baylis, Katherine R" w:date="2020-05-04T08:24:00Z"/>
          <w:rFonts w:ascii="Garamond" w:eastAsia="SimSun" w:hAnsi="Garamond" w:cs="Times"/>
          <w:color w:val="333333"/>
        </w:rPr>
        <w:pPrChange w:id="259" w:author="Zhou, Yujun" w:date="2020-05-05T11:39:00Z">
          <w:pPr>
            <w:spacing w:after="100" w:afterAutospacing="1" w:line="480" w:lineRule="auto"/>
            <w:ind w:left="720"/>
            <w:jc w:val="both"/>
          </w:pPr>
        </w:pPrChange>
      </w:pPr>
      <w:r>
        <w:rPr>
          <w:rFonts w:ascii="Garamond" w:eastAsia="SimSun" w:hAnsi="Garamond" w:cs="Times"/>
          <w:color w:val="333333"/>
        </w:rPr>
        <w:lastRenderedPageBreak/>
        <w:t>For model comparisons</w:t>
      </w:r>
      <w:r w:rsidR="00A14D7F">
        <w:rPr>
          <w:rFonts w:ascii="Garamond" w:eastAsia="SimSun" w:hAnsi="Garamond" w:cs="Times"/>
          <w:color w:val="333333"/>
        </w:rPr>
        <w:t xml:space="preserve">, we </w:t>
      </w:r>
      <w:r w:rsidR="00707FEE">
        <w:rPr>
          <w:rFonts w:ascii="Garamond" w:eastAsia="SimSun" w:hAnsi="Garamond" w:cs="Times"/>
          <w:color w:val="333333"/>
        </w:rPr>
        <w:t xml:space="preserve">mainly </w:t>
      </w:r>
      <w:r w:rsidR="00A14D7F">
        <w:rPr>
          <w:rFonts w:ascii="Garamond" w:eastAsia="SimSun" w:hAnsi="Garamond" w:cs="Times"/>
          <w:color w:val="333333"/>
        </w:rPr>
        <w:t xml:space="preserve">use the widely used measure called </w:t>
      </w:r>
      <w:r w:rsidR="00A14D7F" w:rsidRPr="00A14D7F">
        <w:rPr>
          <w:rFonts w:ascii="Garamond" w:eastAsia="SimSun" w:hAnsi="Garamond" w:cs="Times"/>
          <w:color w:val="333333"/>
        </w:rPr>
        <w:t xml:space="preserve">receiver operating characteristic </w:t>
      </w:r>
      <w:r w:rsidR="00A14D7F">
        <w:rPr>
          <w:rFonts w:ascii="Garamond" w:eastAsia="SimSun" w:hAnsi="Garamond" w:cs="Times"/>
          <w:color w:val="333333"/>
        </w:rPr>
        <w:t>(</w:t>
      </w:r>
      <w:r w:rsidR="00A14D7F" w:rsidRPr="00A14D7F">
        <w:rPr>
          <w:rFonts w:ascii="Garamond" w:eastAsia="SimSun" w:hAnsi="Garamond" w:cs="Times"/>
          <w:color w:val="333333"/>
        </w:rPr>
        <w:t>ROC</w:t>
      </w:r>
      <w:r w:rsidR="00A14D7F">
        <w:rPr>
          <w:rFonts w:ascii="Garamond" w:eastAsia="SimSun" w:hAnsi="Garamond" w:cs="Times"/>
          <w:color w:val="333333"/>
        </w:rPr>
        <w:t>)</w:t>
      </w:r>
      <w:r w:rsidR="00A14D7F" w:rsidRPr="00A14D7F">
        <w:rPr>
          <w:rFonts w:ascii="Garamond" w:eastAsia="SimSun" w:hAnsi="Garamond" w:cs="Times"/>
          <w:color w:val="333333"/>
        </w:rPr>
        <w:t xml:space="preserve"> curve</w:t>
      </w:r>
      <w:r w:rsidR="00A14D7F">
        <w:rPr>
          <w:rFonts w:ascii="Garamond" w:eastAsia="SimSun" w:hAnsi="Garamond" w:cs="Times"/>
          <w:color w:val="333333"/>
        </w:rPr>
        <w:t xml:space="preserve">. </w:t>
      </w:r>
      <w:r w:rsidR="00707FEE">
        <w:rPr>
          <w:rFonts w:ascii="Garamond" w:eastAsia="SimSun" w:hAnsi="Garamond" w:cs="Times"/>
          <w:color w:val="333333"/>
        </w:rPr>
        <w:t xml:space="preserve">The curve </w:t>
      </w:r>
      <w:r w:rsidR="007505BD">
        <w:rPr>
          <w:rFonts w:ascii="Garamond" w:eastAsia="SimSun" w:hAnsi="Garamond" w:cs="Times"/>
          <w:color w:val="333333"/>
        </w:rPr>
        <w:t>shows the t</w:t>
      </w:r>
      <w:r w:rsidR="007505BD" w:rsidRPr="00C804A7">
        <w:rPr>
          <w:rFonts w:ascii="Garamond" w:eastAsia="SimSun" w:hAnsi="Garamond" w:cs="Times"/>
          <w:color w:val="333333"/>
        </w:rPr>
        <w:t xml:space="preserve">rade-off </w:t>
      </w:r>
      <w:r w:rsidR="007505BD">
        <w:rPr>
          <w:rFonts w:ascii="Garamond" w:eastAsia="SimSun" w:hAnsi="Garamond" w:cs="Times"/>
          <w:color w:val="333333"/>
        </w:rPr>
        <w:t>between</w:t>
      </w:r>
      <w:r w:rsidR="00707FEE" w:rsidRPr="00C20E3D">
        <w:rPr>
          <w:rFonts w:ascii="Garamond" w:eastAsia="SimSun" w:hAnsi="Garamond" w:cs="Times"/>
          <w:color w:val="333333"/>
        </w:rPr>
        <w:t xml:space="preserve"> </w:t>
      </w:r>
      <w:r w:rsidR="00707FEE">
        <w:rPr>
          <w:rFonts w:ascii="Garamond" w:eastAsia="SimSun" w:hAnsi="Garamond" w:cs="Times"/>
          <w:color w:val="333333"/>
        </w:rPr>
        <w:t xml:space="preserve">the </w:t>
      </w:r>
      <w:r w:rsidR="00707FEE" w:rsidRPr="00C20E3D">
        <w:rPr>
          <w:rFonts w:ascii="Garamond" w:eastAsia="SimSun" w:hAnsi="Garamond" w:cs="Times"/>
          <w:color w:val="333333"/>
        </w:rPr>
        <w:t xml:space="preserve">true positive rate (TPR) </w:t>
      </w:r>
      <w:r w:rsidR="00707FEE">
        <w:rPr>
          <w:rFonts w:ascii="Garamond" w:eastAsia="SimSun" w:hAnsi="Garamond" w:cs="Times"/>
          <w:color w:val="333333"/>
        </w:rPr>
        <w:t xml:space="preserve">or recall </w:t>
      </w:r>
      <w:r w:rsidR="00707FEE" w:rsidRPr="00C20E3D">
        <w:rPr>
          <w:rFonts w:ascii="Garamond" w:eastAsia="SimSun" w:hAnsi="Garamond" w:cs="Times"/>
          <w:color w:val="333333"/>
        </w:rPr>
        <w:t>against the false positive rate (FPR) at</w:t>
      </w:r>
      <w:r w:rsidR="00707FEE">
        <w:rPr>
          <w:rFonts w:ascii="Garamond" w:eastAsia="SimSun" w:hAnsi="Garamond" w:cs="Times"/>
          <w:color w:val="333333"/>
        </w:rPr>
        <w:t xml:space="preserve"> different </w:t>
      </w:r>
      <w:del w:id="260" w:author="Baylis, Katherine R" w:date="2020-05-04T08:21:00Z">
        <w:r w:rsidR="00707FEE" w:rsidDel="00406220">
          <w:rPr>
            <w:rFonts w:ascii="Garamond" w:eastAsia="SimSun" w:hAnsi="Garamond" w:cs="Times"/>
            <w:color w:val="333333"/>
          </w:rPr>
          <w:delText xml:space="preserve">values of </w:delText>
        </w:r>
      </w:del>
      <w:r w:rsidR="00707FEE">
        <w:rPr>
          <w:rFonts w:ascii="Garamond" w:eastAsia="SimSun" w:hAnsi="Garamond" w:cs="Times"/>
          <w:color w:val="333333"/>
        </w:rPr>
        <w:t>threshold</w:t>
      </w:r>
      <w:ins w:id="261" w:author="Baylis, Katherine R" w:date="2020-05-04T08:21:00Z">
        <w:r w:rsidR="00406220">
          <w:rPr>
            <w:rFonts w:ascii="Garamond" w:eastAsia="SimSun" w:hAnsi="Garamond" w:cs="Times"/>
            <w:color w:val="333333"/>
          </w:rPr>
          <w:t xml:space="preserve"> values</w:t>
        </w:r>
      </w:ins>
      <w:r w:rsidR="00707FEE">
        <w:rPr>
          <w:rFonts w:ascii="Garamond" w:eastAsia="SimSun" w:hAnsi="Garamond" w:cs="Times"/>
          <w:color w:val="333333"/>
        </w:rPr>
        <w:t xml:space="preserve">, where the threshold is defined as the probability cutoff of treating an instance as </w:t>
      </w:r>
      <w:ins w:id="262" w:author="Baylis, Katherine R" w:date="2020-05-04T08:21:00Z">
        <w:r w:rsidR="00406220">
          <w:rPr>
            <w:rFonts w:ascii="Garamond" w:eastAsia="SimSun" w:hAnsi="Garamond" w:cs="Times"/>
            <w:color w:val="333333"/>
          </w:rPr>
          <w:t>a “</w:t>
        </w:r>
      </w:ins>
      <w:r w:rsidR="00707FEE">
        <w:rPr>
          <w:rFonts w:ascii="Garamond" w:eastAsia="SimSun" w:hAnsi="Garamond" w:cs="Times"/>
          <w:color w:val="333333"/>
        </w:rPr>
        <w:t>1</w:t>
      </w:r>
      <w:ins w:id="263" w:author="Baylis, Katherine R" w:date="2020-05-04T08:21:00Z">
        <w:r w:rsidR="00406220">
          <w:rPr>
            <w:rFonts w:ascii="Garamond" w:eastAsia="SimSun" w:hAnsi="Garamond" w:cs="Times"/>
            <w:color w:val="333333"/>
          </w:rPr>
          <w:t>”, or, in our case, as a food</w:t>
        </w:r>
      </w:ins>
      <w:r w:rsidR="00A96DDB">
        <w:rPr>
          <w:rFonts w:ascii="Garamond" w:eastAsia="SimSun" w:hAnsi="Garamond" w:cs="Times"/>
          <w:color w:val="333333"/>
        </w:rPr>
        <w:t>-</w:t>
      </w:r>
      <w:ins w:id="264" w:author="Baylis, Katherine R" w:date="2020-05-04T08:21:00Z">
        <w:r w:rsidR="00406220">
          <w:rPr>
            <w:rFonts w:ascii="Garamond" w:eastAsia="SimSun" w:hAnsi="Garamond" w:cs="Times"/>
            <w:color w:val="333333"/>
          </w:rPr>
          <w:t>insecure village</w:t>
        </w:r>
      </w:ins>
      <w:r w:rsidR="00707FEE" w:rsidRPr="00C20E3D">
        <w:rPr>
          <w:rFonts w:ascii="Garamond" w:eastAsia="SimSun" w:hAnsi="Garamond" w:cs="Times"/>
          <w:color w:val="333333"/>
        </w:rPr>
        <w:t xml:space="preserve">. The false-positive rate </w:t>
      </w:r>
      <w:r w:rsidR="00707FEE">
        <w:rPr>
          <w:rFonts w:ascii="Garamond" w:eastAsia="SimSun" w:hAnsi="Garamond" w:cs="Times"/>
          <w:color w:val="333333"/>
        </w:rPr>
        <w:t xml:space="preserve">measures the cases </w:t>
      </w:r>
      <w:ins w:id="265" w:author="Baylis, Katherine R" w:date="2020-05-04T08:23:00Z">
        <w:r w:rsidR="00406220">
          <w:rPr>
            <w:rFonts w:ascii="Garamond" w:eastAsia="SimSun" w:hAnsi="Garamond" w:cs="Times"/>
            <w:color w:val="333333"/>
          </w:rPr>
          <w:t xml:space="preserve">where </w:t>
        </w:r>
      </w:ins>
      <w:r w:rsidR="00707FEE">
        <w:rPr>
          <w:rFonts w:ascii="Garamond" w:eastAsia="SimSun" w:hAnsi="Garamond" w:cs="Times"/>
          <w:color w:val="333333"/>
        </w:rPr>
        <w:t xml:space="preserve">we have a “false alarm.” </w:t>
      </w:r>
      <w:r w:rsidR="00DC1233">
        <w:rPr>
          <w:rFonts w:ascii="Garamond" w:eastAsia="SimSun" w:hAnsi="Garamond" w:cs="Times"/>
          <w:color w:val="333333"/>
        </w:rPr>
        <w:t xml:space="preserve">A lower probability threshold tends to increase the </w:t>
      </w:r>
      <w:ins w:id="266" w:author="Baylis, Katherine R" w:date="2020-05-04T08:23:00Z">
        <w:r w:rsidR="00406220">
          <w:rPr>
            <w:rFonts w:ascii="Garamond" w:eastAsia="SimSun" w:hAnsi="Garamond" w:cs="Times"/>
            <w:color w:val="333333"/>
          </w:rPr>
          <w:t>likelihood</w:t>
        </w:r>
      </w:ins>
      <w:del w:id="267" w:author="Baylis, Katherine R" w:date="2020-05-04T08:23:00Z">
        <w:r w:rsidR="00DC1233" w:rsidDel="00406220">
          <w:rPr>
            <w:rFonts w:ascii="Garamond" w:eastAsia="SimSun" w:hAnsi="Garamond" w:cs="Times"/>
            <w:color w:val="333333"/>
          </w:rPr>
          <w:delText>recall</w:delText>
        </w:r>
      </w:del>
      <w:r w:rsidR="00DC1233">
        <w:rPr>
          <w:rFonts w:ascii="Garamond" w:eastAsia="SimSun" w:hAnsi="Garamond" w:cs="Times"/>
          <w:color w:val="333333"/>
        </w:rPr>
        <w:t xml:space="preserve"> of identifying the minority class of interest</w:t>
      </w:r>
      <w:r w:rsidR="00CE1EFE">
        <w:rPr>
          <w:rFonts w:ascii="Garamond" w:eastAsia="SimSun" w:hAnsi="Garamond" w:cs="Times"/>
          <w:color w:val="333333"/>
        </w:rPr>
        <w:t xml:space="preserve"> (in this application, a food</w:t>
      </w:r>
      <w:r w:rsidR="00A96DDB">
        <w:rPr>
          <w:rFonts w:ascii="Garamond" w:eastAsia="SimSun" w:hAnsi="Garamond" w:cs="Times"/>
          <w:color w:val="333333"/>
        </w:rPr>
        <w:t>-</w:t>
      </w:r>
      <w:r w:rsidR="00CE1EFE">
        <w:rPr>
          <w:rFonts w:ascii="Garamond" w:eastAsia="SimSun" w:hAnsi="Garamond" w:cs="Times"/>
          <w:color w:val="333333"/>
        </w:rPr>
        <w:t xml:space="preserve">insecure </w:t>
      </w:r>
      <w:r w:rsidR="00284F03">
        <w:rPr>
          <w:rFonts w:ascii="Garamond" w:eastAsia="SimSun" w:hAnsi="Garamond" w:cs="Times"/>
          <w:color w:val="333333"/>
        </w:rPr>
        <w:t>village)</w:t>
      </w:r>
      <w:r w:rsidR="00DC1233">
        <w:rPr>
          <w:rFonts w:ascii="Garamond" w:eastAsia="SimSun" w:hAnsi="Garamond" w:cs="Times"/>
          <w:color w:val="333333"/>
        </w:rPr>
        <w:t xml:space="preserve">, at the cost of misclassifying </w:t>
      </w:r>
      <w:r w:rsidR="00284F03">
        <w:rPr>
          <w:rFonts w:ascii="Garamond" w:eastAsia="SimSun" w:hAnsi="Garamond" w:cs="Times"/>
          <w:color w:val="333333"/>
        </w:rPr>
        <w:t xml:space="preserve">a food secure village as </w:t>
      </w:r>
      <w:r w:rsidR="00A96DDB">
        <w:rPr>
          <w:rFonts w:ascii="Garamond" w:eastAsia="SimSun" w:hAnsi="Garamond" w:cs="Times"/>
          <w:color w:val="333333"/>
        </w:rPr>
        <w:t>in</w:t>
      </w:r>
      <w:r w:rsidR="00284F03">
        <w:rPr>
          <w:rFonts w:ascii="Garamond" w:eastAsia="SimSun" w:hAnsi="Garamond" w:cs="Times"/>
          <w:color w:val="333333"/>
        </w:rPr>
        <w:t xml:space="preserve">secure. </w:t>
      </w:r>
      <w:r w:rsidR="00707FEE">
        <w:rPr>
          <w:rFonts w:ascii="Garamond" w:eastAsia="SimSun" w:hAnsi="Garamond" w:cs="Times"/>
          <w:color w:val="333333"/>
        </w:rPr>
        <w:t xml:space="preserve">The area under </w:t>
      </w:r>
      <w:r w:rsidR="00707FEE" w:rsidRPr="00A74182">
        <w:rPr>
          <w:rFonts w:ascii="Garamond" w:eastAsia="SimSun" w:hAnsi="Garamond" w:cs="Times"/>
          <w:color w:val="333333"/>
        </w:rPr>
        <w:t xml:space="preserve">the ROC </w:t>
      </w:r>
      <w:r w:rsidR="00707FEE">
        <w:rPr>
          <w:rFonts w:ascii="Garamond" w:eastAsia="SimSun" w:hAnsi="Garamond" w:cs="Times"/>
          <w:color w:val="333333"/>
        </w:rPr>
        <w:t>curve (</w:t>
      </w:r>
      <w:r w:rsidR="00707FEE" w:rsidRPr="00A74182">
        <w:rPr>
          <w:rFonts w:ascii="Garamond" w:eastAsia="SimSun" w:hAnsi="Garamond" w:cs="Times"/>
          <w:color w:val="333333"/>
        </w:rPr>
        <w:t>AUC</w:t>
      </w:r>
      <w:r w:rsidR="00707FEE">
        <w:rPr>
          <w:rFonts w:ascii="Garamond" w:eastAsia="SimSun" w:hAnsi="Garamond" w:cs="Times"/>
          <w:color w:val="333333"/>
        </w:rPr>
        <w:t>)</w:t>
      </w:r>
      <w:r w:rsidR="00707FEE" w:rsidRPr="00A74182">
        <w:rPr>
          <w:rFonts w:ascii="Garamond" w:eastAsia="SimSun" w:hAnsi="Garamond" w:cs="Times"/>
          <w:color w:val="333333"/>
        </w:rPr>
        <w:t xml:space="preserve"> </w:t>
      </w:r>
      <w:r w:rsidR="00707FEE">
        <w:rPr>
          <w:rFonts w:ascii="Garamond" w:eastAsia="SimSun" w:hAnsi="Garamond" w:cs="Times"/>
          <w:color w:val="333333"/>
        </w:rPr>
        <w:t xml:space="preserve">is </w:t>
      </w:r>
      <w:ins w:id="268" w:author="Baylis, Katherine R" w:date="2020-05-04T08:23:00Z">
        <w:r w:rsidR="00406220">
          <w:rPr>
            <w:rFonts w:ascii="Garamond" w:eastAsia="SimSun" w:hAnsi="Garamond" w:cs="Times"/>
            <w:color w:val="333333"/>
          </w:rPr>
          <w:t>an accepted</w:t>
        </w:r>
      </w:ins>
      <w:del w:id="269" w:author="Baylis, Katherine R" w:date="2020-05-04T08:23:00Z">
        <w:r w:rsidR="00707FEE" w:rsidDel="00406220">
          <w:rPr>
            <w:rFonts w:ascii="Garamond" w:eastAsia="SimSun" w:hAnsi="Garamond" w:cs="Times"/>
            <w:color w:val="333333"/>
          </w:rPr>
          <w:delText>the universal</w:delText>
        </w:r>
      </w:del>
      <w:r w:rsidR="00707FEE">
        <w:rPr>
          <w:rFonts w:ascii="Garamond" w:eastAsia="SimSun" w:hAnsi="Garamond" w:cs="Times"/>
          <w:color w:val="333333"/>
        </w:rPr>
        <w:t xml:space="preserve"> </w:t>
      </w:r>
      <w:r w:rsidR="00707FEE" w:rsidRPr="00A74182">
        <w:rPr>
          <w:rFonts w:ascii="Garamond" w:eastAsia="SimSun" w:hAnsi="Garamond" w:cs="Times"/>
          <w:color w:val="333333"/>
        </w:rPr>
        <w:t>statistic for model comparison</w:t>
      </w:r>
      <w:r w:rsidR="00707FEE">
        <w:rPr>
          <w:rFonts w:ascii="Garamond" w:eastAsia="SimSun" w:hAnsi="Garamond" w:cs="Times"/>
          <w:color w:val="333333"/>
        </w:rPr>
        <w:t xml:space="preserve"> in the machine learning practices, as </w:t>
      </w:r>
      <w:ins w:id="270" w:author="Baylis, Katherine R" w:date="2020-05-04T08:24:00Z">
        <w:r w:rsidR="00406220">
          <w:rPr>
            <w:rFonts w:ascii="Garamond" w:eastAsia="SimSun" w:hAnsi="Garamond" w:cs="Times"/>
            <w:color w:val="333333"/>
          </w:rPr>
          <w:t>it</w:t>
        </w:r>
      </w:ins>
      <w:del w:id="271" w:author="Baylis, Katherine R" w:date="2020-05-04T08:24:00Z">
        <w:r w:rsidR="00707FEE" w:rsidDel="00406220">
          <w:rPr>
            <w:rFonts w:ascii="Garamond" w:eastAsia="SimSun" w:hAnsi="Garamond" w:cs="Times"/>
            <w:color w:val="333333"/>
          </w:rPr>
          <w:delText>they</w:delText>
        </w:r>
      </w:del>
      <w:r w:rsidR="00707FEE">
        <w:rPr>
          <w:rFonts w:ascii="Garamond" w:eastAsia="SimSun" w:hAnsi="Garamond" w:cs="Times"/>
          <w:color w:val="333333"/>
        </w:rPr>
        <w:t xml:space="preserve"> show</w:t>
      </w:r>
      <w:ins w:id="272" w:author="Baylis, Katherine R" w:date="2020-05-04T08:24:00Z">
        <w:r w:rsidR="00406220">
          <w:rPr>
            <w:rFonts w:ascii="Garamond" w:eastAsia="SimSun" w:hAnsi="Garamond" w:cs="Times"/>
            <w:color w:val="333333"/>
          </w:rPr>
          <w:t>s</w:t>
        </w:r>
      </w:ins>
      <w:r w:rsidR="00707FEE">
        <w:rPr>
          <w:rFonts w:ascii="Garamond" w:eastAsia="SimSun" w:hAnsi="Garamond" w:cs="Times"/>
          <w:color w:val="333333"/>
        </w:rPr>
        <w:t xml:space="preserve"> the model performance in all the combinations of the choice of the threshold.</w:t>
      </w:r>
      <w:commentRangeStart w:id="273"/>
      <w:commentRangeEnd w:id="273"/>
      <w:r w:rsidR="00707FEE">
        <w:rPr>
          <w:rStyle w:val="CommentReference"/>
        </w:rPr>
        <w:commentReference w:id="273"/>
      </w:r>
      <w:commentRangeStart w:id="274"/>
      <w:commentRangeEnd w:id="274"/>
      <w:r w:rsidR="00707FEE">
        <w:rPr>
          <w:rStyle w:val="CommentReference"/>
        </w:rPr>
        <w:commentReference w:id="274"/>
      </w:r>
      <w:r w:rsidR="00707FEE">
        <w:rPr>
          <w:rFonts w:ascii="Garamond" w:eastAsia="SimSun" w:hAnsi="Garamond" w:cs="Times"/>
          <w:color w:val="333333"/>
        </w:rPr>
        <w:t xml:space="preserve"> </w:t>
      </w:r>
      <w:ins w:id="275" w:author="Baylis, Katherine R" w:date="2020-05-04T08:24:00Z">
        <w:r w:rsidR="00406220">
          <w:rPr>
            <w:rFonts w:ascii="Garamond" w:eastAsia="SimSun" w:hAnsi="Garamond" w:cs="Times"/>
            <w:color w:val="333333"/>
          </w:rPr>
          <w:t xml:space="preserve"> The </w:t>
        </w:r>
      </w:ins>
      <w:r w:rsidR="00CB38A9">
        <w:rPr>
          <w:rFonts w:ascii="Garamond" w:eastAsia="SimSun" w:hAnsi="Garamond" w:cs="Times"/>
          <w:color w:val="333333"/>
        </w:rPr>
        <w:t xml:space="preserve">ROC curve is fit for model comparison on the imbalanced dataset </w:t>
      </w:r>
      <w:r w:rsidR="00F50C05">
        <w:rPr>
          <w:rFonts w:ascii="Garamond" w:eastAsia="SimSun" w:hAnsi="Garamond" w:cs="Times"/>
          <w:color w:val="333333"/>
        </w:rPr>
        <w:t xml:space="preserve">as it does not favor models that perform well on correctly identifying the majority class </w:t>
      </w:r>
      <w:r w:rsidR="00CB38A9" w:rsidRPr="00CB38A9">
        <w:rPr>
          <w:rFonts w:ascii="Garamond" w:eastAsia="SimSun" w:hAnsi="Garamond" w:cs="Times"/>
          <w:color w:val="333333"/>
        </w:rPr>
        <w:t>(He and Ma, 2013)</w:t>
      </w:r>
      <w:r w:rsidR="00F50C05">
        <w:rPr>
          <w:rFonts w:ascii="Garamond" w:eastAsia="SimSun" w:hAnsi="Garamond" w:cs="Times"/>
          <w:color w:val="333333"/>
        </w:rPr>
        <w:t xml:space="preserve">. </w:t>
      </w:r>
    </w:p>
    <w:p w14:paraId="3CFDB71F" w14:textId="64F0898A" w:rsidR="00E94BF3" w:rsidRDefault="00E272E8" w:rsidP="00D66B77">
      <w:pPr>
        <w:spacing w:after="100" w:afterAutospacing="1" w:line="480" w:lineRule="auto"/>
        <w:ind w:left="720" w:firstLine="720"/>
        <w:jc w:val="both"/>
        <w:rPr>
          <w:rFonts w:ascii="Garamond" w:eastAsia="SimSun" w:hAnsi="Garamond" w:cs="Times"/>
          <w:color w:val="333333"/>
        </w:rPr>
        <w:pPrChange w:id="276" w:author="Zhou, Yujun" w:date="2020-05-05T11:39:00Z">
          <w:pPr>
            <w:spacing w:after="100" w:afterAutospacing="1" w:line="480" w:lineRule="auto"/>
            <w:ind w:left="720"/>
            <w:jc w:val="both"/>
          </w:pPr>
        </w:pPrChange>
      </w:pPr>
      <w:r w:rsidRPr="00E272E8">
        <w:rPr>
          <w:rFonts w:ascii="Garamond" w:eastAsia="SimSun" w:hAnsi="Garamond" w:cs="Times"/>
          <w:color w:val="333333"/>
        </w:rPr>
        <w:t xml:space="preserve">A common alternative </w:t>
      </w:r>
      <w:r w:rsidR="000F5E6D">
        <w:rPr>
          <w:rFonts w:ascii="Garamond" w:eastAsia="SimSun" w:hAnsi="Garamond" w:cs="Times"/>
          <w:color w:val="333333"/>
        </w:rPr>
        <w:t xml:space="preserve">to </w:t>
      </w:r>
      <w:r w:rsidR="00067444">
        <w:rPr>
          <w:rFonts w:ascii="Garamond" w:eastAsia="SimSun" w:hAnsi="Garamond" w:cs="Times"/>
          <w:color w:val="333333"/>
        </w:rPr>
        <w:t xml:space="preserve">the </w:t>
      </w:r>
      <w:r w:rsidR="000F5E6D">
        <w:rPr>
          <w:rFonts w:ascii="Garamond" w:eastAsia="SimSun" w:hAnsi="Garamond" w:cs="Times"/>
          <w:color w:val="333333"/>
        </w:rPr>
        <w:t xml:space="preserve">ROC </w:t>
      </w:r>
      <w:r w:rsidRPr="00E272E8">
        <w:rPr>
          <w:rFonts w:ascii="Garamond" w:eastAsia="SimSun" w:hAnsi="Garamond" w:cs="Times"/>
          <w:color w:val="333333"/>
        </w:rPr>
        <w:t xml:space="preserve">is the </w:t>
      </w:r>
      <w:r w:rsidR="000F5E6D">
        <w:rPr>
          <w:rFonts w:ascii="Garamond" w:eastAsia="SimSun" w:hAnsi="Garamond" w:cs="Times"/>
          <w:color w:val="333333"/>
        </w:rPr>
        <w:t>P</w:t>
      </w:r>
      <w:r w:rsidRPr="00E272E8">
        <w:rPr>
          <w:rFonts w:ascii="Garamond" w:eastAsia="SimSun" w:hAnsi="Garamond" w:cs="Times"/>
          <w:color w:val="333333"/>
        </w:rPr>
        <w:t>recision-</w:t>
      </w:r>
      <w:r w:rsidR="000F5E6D">
        <w:rPr>
          <w:rFonts w:ascii="Garamond" w:eastAsia="SimSun" w:hAnsi="Garamond" w:cs="Times"/>
          <w:color w:val="333333"/>
        </w:rPr>
        <w:t>R</w:t>
      </w:r>
      <w:r w:rsidRPr="00E272E8">
        <w:rPr>
          <w:rFonts w:ascii="Garamond" w:eastAsia="SimSun" w:hAnsi="Garamond" w:cs="Times"/>
          <w:color w:val="333333"/>
        </w:rPr>
        <w:t xml:space="preserve">ecall </w:t>
      </w:r>
      <w:r w:rsidR="000F5E6D">
        <w:rPr>
          <w:rFonts w:ascii="Garamond" w:eastAsia="SimSun" w:hAnsi="Garamond" w:cs="Times"/>
          <w:color w:val="333333"/>
        </w:rPr>
        <w:t>(PR</w:t>
      </w:r>
      <w:r w:rsidR="002E355F">
        <w:rPr>
          <w:rFonts w:ascii="Garamond" w:eastAsia="SimSun" w:hAnsi="Garamond" w:cs="Times"/>
          <w:color w:val="333333"/>
        </w:rPr>
        <w:t>)</w:t>
      </w:r>
      <w:r w:rsidR="000F5E6D">
        <w:rPr>
          <w:rFonts w:ascii="Garamond" w:eastAsia="SimSun" w:hAnsi="Garamond" w:cs="Times"/>
          <w:color w:val="333333"/>
        </w:rPr>
        <w:t xml:space="preserve"> curve</w:t>
      </w:r>
      <w:r w:rsidR="00914B23">
        <w:rPr>
          <w:rFonts w:ascii="Garamond" w:eastAsia="SimSun" w:hAnsi="Garamond" w:cs="Times"/>
          <w:color w:val="333333"/>
        </w:rPr>
        <w:t xml:space="preserve">, with the major difference that the PR curve </w:t>
      </w:r>
      <w:r w:rsidR="00641B49">
        <w:rPr>
          <w:rFonts w:ascii="Garamond" w:eastAsia="SimSun" w:hAnsi="Garamond" w:cs="Times"/>
          <w:color w:val="333333"/>
        </w:rPr>
        <w:t xml:space="preserve">is more sensitive to </w:t>
      </w:r>
      <w:r w:rsidR="00914B23">
        <w:rPr>
          <w:rFonts w:ascii="Garamond" w:eastAsia="SimSun" w:hAnsi="Garamond" w:cs="Times"/>
          <w:color w:val="333333"/>
        </w:rPr>
        <w:t xml:space="preserve">the precision of identifying the </w:t>
      </w:r>
      <w:r w:rsidR="007702D2">
        <w:rPr>
          <w:rFonts w:ascii="Garamond" w:eastAsia="SimSun" w:hAnsi="Garamond" w:cs="Times"/>
          <w:color w:val="333333"/>
        </w:rPr>
        <w:t>minority class</w:t>
      </w:r>
      <w:r w:rsidR="005C264A">
        <w:rPr>
          <w:rFonts w:ascii="Garamond" w:eastAsia="SimSun" w:hAnsi="Garamond" w:cs="Times"/>
          <w:color w:val="333333"/>
        </w:rPr>
        <w:t xml:space="preserve"> (</w:t>
      </w:r>
      <w:r w:rsidR="005C264A" w:rsidRPr="005C264A">
        <w:rPr>
          <w:rFonts w:ascii="Garamond" w:eastAsia="SimSun" w:hAnsi="Garamond" w:cs="Times"/>
          <w:color w:val="333333"/>
        </w:rPr>
        <w:t xml:space="preserve">Davis and </w:t>
      </w:r>
      <w:proofErr w:type="spellStart"/>
      <w:r w:rsidR="005C264A" w:rsidRPr="005C264A">
        <w:rPr>
          <w:rFonts w:ascii="Garamond" w:eastAsia="SimSun" w:hAnsi="Garamond" w:cs="Times"/>
          <w:color w:val="333333"/>
        </w:rPr>
        <w:t>Goadrich</w:t>
      </w:r>
      <w:proofErr w:type="spellEnd"/>
      <w:r w:rsidR="005C264A">
        <w:rPr>
          <w:rFonts w:ascii="Garamond" w:eastAsia="SimSun" w:hAnsi="Garamond" w:cs="Times"/>
          <w:color w:val="333333"/>
        </w:rPr>
        <w:t xml:space="preserve">, </w:t>
      </w:r>
      <w:r w:rsidR="005C264A" w:rsidRPr="005C264A">
        <w:rPr>
          <w:rFonts w:ascii="Garamond" w:eastAsia="SimSun" w:hAnsi="Garamond" w:cs="Times"/>
          <w:color w:val="333333"/>
        </w:rPr>
        <w:t>2006</w:t>
      </w:r>
      <w:r w:rsidR="005C264A">
        <w:rPr>
          <w:rFonts w:ascii="Garamond" w:eastAsia="SimSun" w:hAnsi="Garamond" w:cs="Times"/>
          <w:color w:val="333333"/>
        </w:rPr>
        <w:t>)</w:t>
      </w:r>
      <w:r w:rsidR="007702D2">
        <w:rPr>
          <w:rFonts w:ascii="Garamond" w:eastAsia="SimSun" w:hAnsi="Garamond" w:cs="Times"/>
          <w:color w:val="333333"/>
        </w:rPr>
        <w:t>.</w:t>
      </w:r>
      <w:r w:rsidR="00914B23">
        <w:rPr>
          <w:rFonts w:ascii="Garamond" w:eastAsia="SimSun" w:hAnsi="Garamond" w:cs="Times"/>
          <w:color w:val="333333"/>
        </w:rPr>
        <w:t xml:space="preserve"> </w:t>
      </w:r>
      <w:r w:rsidR="00D95174">
        <w:rPr>
          <w:rFonts w:ascii="Garamond" w:eastAsia="SimSun" w:hAnsi="Garamond" w:cs="Times"/>
          <w:color w:val="333333"/>
        </w:rPr>
        <w:t>We use b</w:t>
      </w:r>
      <w:r w:rsidR="006F2D86">
        <w:rPr>
          <w:rFonts w:ascii="Garamond" w:eastAsia="SimSun" w:hAnsi="Garamond" w:cs="Times"/>
          <w:color w:val="333333"/>
        </w:rPr>
        <w:t xml:space="preserve">oth </w:t>
      </w:r>
      <w:r w:rsidR="00914B23">
        <w:rPr>
          <w:rFonts w:ascii="Garamond" w:eastAsia="SimSun" w:hAnsi="Garamond" w:cs="Times"/>
          <w:color w:val="333333"/>
        </w:rPr>
        <w:t xml:space="preserve">the ROC and PR curve </w:t>
      </w:r>
      <w:r w:rsidR="006F2D86" w:rsidRPr="006F2D86">
        <w:rPr>
          <w:rFonts w:ascii="Garamond" w:eastAsia="SimSun" w:hAnsi="Garamond" w:cs="Times"/>
          <w:color w:val="333333"/>
        </w:rPr>
        <w:t>area under the curve score</w:t>
      </w:r>
      <w:r w:rsidR="00D95174">
        <w:rPr>
          <w:rFonts w:ascii="Garamond" w:eastAsia="SimSun" w:hAnsi="Garamond" w:cs="Times"/>
          <w:color w:val="333333"/>
        </w:rPr>
        <w:t>s</w:t>
      </w:r>
      <w:r w:rsidR="006F2D86" w:rsidRPr="006F2D86">
        <w:rPr>
          <w:rFonts w:ascii="Garamond" w:eastAsia="SimSun" w:hAnsi="Garamond" w:cs="Times"/>
          <w:color w:val="333333"/>
        </w:rPr>
        <w:t xml:space="preserve"> for model </w:t>
      </w:r>
      <w:r w:rsidR="000259BE" w:rsidRPr="006F2D86">
        <w:rPr>
          <w:rFonts w:ascii="Garamond" w:eastAsia="SimSun" w:hAnsi="Garamond" w:cs="Times"/>
          <w:color w:val="333333"/>
        </w:rPr>
        <w:t>comparison</w:t>
      </w:r>
      <w:r w:rsidR="000259BE">
        <w:rPr>
          <w:rFonts w:ascii="Garamond" w:eastAsia="SimSun" w:hAnsi="Garamond" w:cs="Times"/>
          <w:color w:val="333333"/>
        </w:rPr>
        <w:t xml:space="preserve"> and</w:t>
      </w:r>
      <w:r w:rsidR="00D95174">
        <w:rPr>
          <w:rFonts w:ascii="Garamond" w:eastAsia="SimSun" w:hAnsi="Garamond" w:cs="Times"/>
          <w:color w:val="333333"/>
        </w:rPr>
        <w:t xml:space="preserve"> choose the best model and threshold combination to determine the </w:t>
      </w:r>
      <w:r w:rsidR="00645216">
        <w:rPr>
          <w:rFonts w:ascii="Garamond" w:eastAsia="SimSun" w:hAnsi="Garamond" w:cs="Times"/>
          <w:color w:val="333333"/>
        </w:rPr>
        <w:t>exact predicted outcome and the associated recall and F-1 score</w:t>
      </w:r>
      <w:r w:rsidR="00C70FEB">
        <w:rPr>
          <w:rFonts w:ascii="Garamond" w:eastAsia="SimSun" w:hAnsi="Garamond" w:cs="Times"/>
          <w:color w:val="333333"/>
        </w:rPr>
        <w:t xml:space="preserve"> for the predicted outcomes</w:t>
      </w:r>
      <w:r w:rsidR="00645216">
        <w:rPr>
          <w:rFonts w:ascii="Garamond" w:eastAsia="SimSun" w:hAnsi="Garamond" w:cs="Times"/>
          <w:color w:val="333333"/>
        </w:rPr>
        <w:t xml:space="preserve">. </w:t>
      </w:r>
    </w:p>
    <w:p w14:paraId="0E83BD8A" w14:textId="77777777" w:rsidR="000B15DA" w:rsidRPr="00AB6E82" w:rsidRDefault="000B15DA" w:rsidP="000B15DA">
      <w:pPr>
        <w:spacing w:after="100" w:afterAutospacing="1" w:line="480" w:lineRule="auto"/>
        <w:jc w:val="both"/>
        <w:rPr>
          <w:rFonts w:ascii="Garamond" w:eastAsia="SimSun" w:hAnsi="Garamond"/>
          <w:b/>
          <w:i/>
          <w:iCs/>
          <w:lang w:eastAsia="en-US"/>
        </w:rPr>
      </w:pPr>
      <w:r>
        <w:rPr>
          <w:rFonts w:ascii="Garamond" w:eastAsia="SimSun" w:hAnsi="Garamond"/>
          <w:b/>
          <w:i/>
          <w:iCs/>
          <w:lang w:eastAsia="en-US"/>
        </w:rPr>
        <w:t>Sampling</w:t>
      </w:r>
    </w:p>
    <w:p w14:paraId="04888320" w14:textId="44FA0178" w:rsidR="00156CA0" w:rsidRPr="00156CA0" w:rsidRDefault="000B15DA" w:rsidP="00077DE6">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 xml:space="preserve">Food secure households and villages make up the majority of the data. When we feed the prediction algorithms with training data made up </w:t>
      </w:r>
      <w:r w:rsidR="000220FE">
        <w:rPr>
          <w:rFonts w:ascii="Garamond" w:eastAsia="SimSun" w:hAnsi="Garamond" w:cs="Times"/>
          <w:color w:val="333333"/>
        </w:rPr>
        <w:t>of</w:t>
      </w:r>
      <w:r>
        <w:rPr>
          <w:rFonts w:ascii="Garamond" w:eastAsia="SimSun" w:hAnsi="Garamond" w:cs="Times"/>
          <w:color w:val="333333"/>
        </w:rPr>
        <w:t xml:space="preserve"> these proportions, the models naturally better identify the characteristics of the secure households more than the insecure ones. As a result, the models tend to predict villages in the testing dataset to be secure. </w:t>
      </w:r>
      <w:r w:rsidRPr="00C110CD">
        <w:rPr>
          <w:rFonts w:ascii="Garamond" w:eastAsia="SimSun" w:hAnsi="Garamond" w:cs="Times"/>
          <w:color w:val="333333"/>
        </w:rPr>
        <w:t xml:space="preserve">To force the models to gain as much information as possible </w:t>
      </w:r>
      <w:r>
        <w:rPr>
          <w:rFonts w:ascii="Garamond" w:eastAsia="SimSun" w:hAnsi="Garamond" w:cs="Times"/>
          <w:color w:val="333333"/>
        </w:rPr>
        <w:t>about</w:t>
      </w:r>
      <w:r w:rsidRPr="00C110CD">
        <w:rPr>
          <w:rFonts w:ascii="Garamond" w:eastAsia="SimSun" w:hAnsi="Garamond" w:cs="Times"/>
          <w:color w:val="333333"/>
        </w:rPr>
        <w:t xml:space="preserve"> the </w:t>
      </w:r>
      <w:r>
        <w:rPr>
          <w:rFonts w:ascii="Garamond" w:eastAsia="SimSun" w:hAnsi="Garamond" w:cs="Times"/>
          <w:color w:val="333333"/>
        </w:rPr>
        <w:t>food</w:t>
      </w:r>
      <w:r w:rsidR="000220FE">
        <w:rPr>
          <w:rFonts w:ascii="Garamond" w:eastAsia="SimSun" w:hAnsi="Garamond" w:cs="Times"/>
          <w:color w:val="333333"/>
        </w:rPr>
        <w:t>-</w:t>
      </w:r>
      <w:r>
        <w:rPr>
          <w:rFonts w:ascii="Garamond" w:eastAsia="SimSun" w:hAnsi="Garamond" w:cs="Times"/>
          <w:color w:val="333333"/>
        </w:rPr>
        <w:t>insecure households</w:t>
      </w:r>
      <w:r w:rsidRPr="00C110CD">
        <w:rPr>
          <w:rFonts w:ascii="Garamond" w:eastAsia="SimSun" w:hAnsi="Garamond" w:cs="Times"/>
          <w:color w:val="333333"/>
        </w:rPr>
        <w:t>, we appl</w:t>
      </w:r>
      <w:r>
        <w:rPr>
          <w:rFonts w:ascii="Garamond" w:eastAsia="SimSun" w:hAnsi="Garamond" w:cs="Times"/>
          <w:color w:val="333333"/>
        </w:rPr>
        <w:t>y</w:t>
      </w:r>
      <w:r w:rsidRPr="00C110CD">
        <w:rPr>
          <w:rFonts w:ascii="Garamond" w:eastAsia="SimSun" w:hAnsi="Garamond" w:cs="Times"/>
          <w:color w:val="333333"/>
        </w:rPr>
        <w:t xml:space="preserve"> </w:t>
      </w:r>
      <w:proofErr w:type="spellStart"/>
      <w:r w:rsidRPr="00C110CD">
        <w:rPr>
          <w:rFonts w:ascii="Garamond" w:eastAsia="SimSun" w:hAnsi="Garamond" w:cs="Times"/>
          <w:color w:val="333333"/>
        </w:rPr>
        <w:t>downsampling</w:t>
      </w:r>
      <w:proofErr w:type="spellEnd"/>
      <w:r w:rsidRPr="00C110CD">
        <w:rPr>
          <w:rFonts w:ascii="Garamond" w:eastAsia="SimSun" w:hAnsi="Garamond" w:cs="Times"/>
          <w:color w:val="333333"/>
        </w:rPr>
        <w:t xml:space="preserve"> and oversampling techniques </w:t>
      </w:r>
      <w:r w:rsidR="00EC6ED6">
        <w:rPr>
          <w:rFonts w:ascii="Garamond" w:eastAsia="SimSun" w:hAnsi="Garamond" w:cs="Times"/>
          <w:color w:val="333333"/>
        </w:rPr>
        <w:t xml:space="preserve">to create a more balanced </w:t>
      </w:r>
      <w:r w:rsidR="00422E66">
        <w:rPr>
          <w:rFonts w:ascii="Garamond" w:eastAsia="SimSun" w:hAnsi="Garamond" w:cs="Times"/>
          <w:color w:val="333333"/>
        </w:rPr>
        <w:t xml:space="preserve">training </w:t>
      </w:r>
      <w:r w:rsidR="00EC6ED6">
        <w:rPr>
          <w:rFonts w:ascii="Garamond" w:eastAsia="SimSun" w:hAnsi="Garamond" w:cs="Times"/>
          <w:color w:val="333333"/>
        </w:rPr>
        <w:t xml:space="preserve">dataset in </w:t>
      </w:r>
      <w:r w:rsidR="00EC6ED6">
        <w:rPr>
          <w:rFonts w:ascii="Garamond" w:eastAsia="SimSun" w:hAnsi="Garamond" w:cs="Times"/>
          <w:color w:val="333333"/>
        </w:rPr>
        <w:lastRenderedPageBreak/>
        <w:t>terms of the outcome variable</w:t>
      </w:r>
      <w:r w:rsidR="00152FB5">
        <w:rPr>
          <w:rFonts w:ascii="Garamond" w:eastAsia="SimSun" w:hAnsi="Garamond" w:cs="Times"/>
          <w:color w:val="333333"/>
        </w:rPr>
        <w:t xml:space="preserve"> while the testing set remains intact</w:t>
      </w:r>
      <w:r w:rsidRPr="00C110CD">
        <w:rPr>
          <w:rFonts w:ascii="Garamond" w:eastAsia="SimSun" w:hAnsi="Garamond" w:cs="Times"/>
          <w:color w:val="333333"/>
        </w:rPr>
        <w:t xml:space="preserve">. </w:t>
      </w:r>
      <w:r>
        <w:rPr>
          <w:rFonts w:ascii="Garamond" w:eastAsia="SimSun" w:hAnsi="Garamond" w:cs="Times"/>
          <w:color w:val="333333"/>
        </w:rPr>
        <w:t xml:space="preserve">Specifically, we </w:t>
      </w:r>
      <w:proofErr w:type="spellStart"/>
      <w:r>
        <w:rPr>
          <w:rFonts w:ascii="Garamond" w:eastAsia="SimSun" w:hAnsi="Garamond" w:cs="Times"/>
          <w:color w:val="333333"/>
        </w:rPr>
        <w:t>downsample</w:t>
      </w:r>
      <w:proofErr w:type="spellEnd"/>
      <w:r>
        <w:rPr>
          <w:rFonts w:ascii="Garamond" w:eastAsia="SimSun" w:hAnsi="Garamond" w:cs="Times"/>
          <w:color w:val="333333"/>
        </w:rPr>
        <w:t xml:space="preserve"> the </w:t>
      </w:r>
      <w:r w:rsidR="00571A95">
        <w:rPr>
          <w:rFonts w:ascii="Garamond" w:eastAsia="SimSun" w:hAnsi="Garamond" w:cs="Times"/>
          <w:color w:val="333333"/>
        </w:rPr>
        <w:t>clusters</w:t>
      </w:r>
      <w:r>
        <w:rPr>
          <w:rFonts w:ascii="Garamond" w:eastAsia="SimSun" w:hAnsi="Garamond" w:cs="Times"/>
          <w:color w:val="333333"/>
        </w:rPr>
        <w:t xml:space="preserve"> in the food secure category and oversample the observations that are food insecure to artificially create a </w:t>
      </w:r>
      <w:r w:rsidR="00A061EC">
        <w:rPr>
          <w:rFonts w:ascii="Garamond" w:eastAsia="SimSun" w:hAnsi="Garamond" w:cs="Times"/>
          <w:color w:val="333333"/>
        </w:rPr>
        <w:t>training set</w:t>
      </w:r>
      <w:r>
        <w:rPr>
          <w:rFonts w:ascii="Garamond" w:eastAsia="SimSun" w:hAnsi="Garamond" w:cs="Times"/>
          <w:color w:val="333333"/>
        </w:rPr>
        <w:t xml:space="preserve"> where the insecure households make up half of the observations. </w:t>
      </w:r>
      <w:commentRangeStart w:id="277"/>
      <w:r w:rsidRPr="00C110CD">
        <w:rPr>
          <w:rFonts w:ascii="Garamond" w:eastAsia="SimSun" w:hAnsi="Garamond" w:cs="Times"/>
          <w:color w:val="333333"/>
        </w:rPr>
        <w:t xml:space="preserve">These methods are broadly used </w:t>
      </w:r>
      <w:r>
        <w:rPr>
          <w:rFonts w:ascii="Garamond" w:eastAsia="SimSun" w:hAnsi="Garamond" w:cs="Times"/>
          <w:color w:val="333333"/>
        </w:rPr>
        <w:t>to deal with</w:t>
      </w:r>
      <w:r w:rsidRPr="00C110CD">
        <w:rPr>
          <w:rFonts w:ascii="Garamond" w:eastAsia="SimSun" w:hAnsi="Garamond" w:cs="Times"/>
          <w:color w:val="333333"/>
        </w:rPr>
        <w:t xml:space="preserve"> imbalanced datasets</w:t>
      </w:r>
      <w:commentRangeEnd w:id="277"/>
      <w:r w:rsidR="00E341AB">
        <w:rPr>
          <w:rStyle w:val="CommentReference"/>
        </w:rPr>
        <w:commentReference w:id="277"/>
      </w:r>
      <w:ins w:id="278" w:author="Zhou, Yujun" w:date="2020-05-05T11:33:00Z">
        <w:r w:rsidR="00E76184">
          <w:rPr>
            <w:rFonts w:ascii="Garamond" w:eastAsia="SimSun" w:hAnsi="Garamond" w:cs="Times"/>
            <w:color w:val="333333"/>
          </w:rPr>
          <w:t xml:space="preserve"> (</w:t>
        </w:r>
        <w:proofErr w:type="spellStart"/>
        <w:r w:rsidR="00E76184" w:rsidRPr="00ED25C2">
          <w:rPr>
            <w:rFonts w:ascii="Garamond" w:eastAsia="SimSun" w:hAnsi="Garamond"/>
            <w:color w:val="333333"/>
            <w:sz w:val="22"/>
          </w:rPr>
          <w:t>Tischio</w:t>
        </w:r>
        <w:proofErr w:type="spellEnd"/>
        <w:r w:rsidR="00E76184">
          <w:rPr>
            <w:rFonts w:ascii="Garamond" w:eastAsia="SimSun" w:hAnsi="Garamond"/>
            <w:color w:val="333333"/>
            <w:sz w:val="22"/>
          </w:rPr>
          <w:t xml:space="preserve"> </w:t>
        </w:r>
        <w:r w:rsidR="00E76184" w:rsidRPr="00ED25C2">
          <w:rPr>
            <w:rFonts w:ascii="Garamond" w:eastAsia="SimSun" w:hAnsi="Garamond"/>
            <w:color w:val="333333"/>
            <w:sz w:val="22"/>
          </w:rPr>
          <w:t>and Weiss</w:t>
        </w:r>
        <w:r w:rsidR="00E76184">
          <w:rPr>
            <w:rFonts w:ascii="Garamond" w:eastAsia="SimSun" w:hAnsi="Garamond"/>
            <w:color w:val="333333"/>
            <w:sz w:val="22"/>
          </w:rPr>
          <w:t>, 2019</w:t>
        </w:r>
        <w:r w:rsidR="00E76184">
          <w:rPr>
            <w:rFonts w:ascii="Garamond" w:eastAsia="SimSun" w:hAnsi="Garamond" w:cs="Times"/>
            <w:color w:val="333333"/>
          </w:rPr>
          <w:t>)</w:t>
        </w:r>
      </w:ins>
      <w:r w:rsidRPr="00C110CD">
        <w:rPr>
          <w:rFonts w:ascii="Garamond" w:eastAsia="SimSun" w:hAnsi="Garamond" w:cs="Times"/>
          <w:color w:val="333333"/>
        </w:rPr>
        <w:t>.</w:t>
      </w:r>
      <w:r>
        <w:rPr>
          <w:rFonts w:ascii="Garamond" w:eastAsia="SimSun" w:hAnsi="Garamond" w:cs="Times"/>
          <w:color w:val="333333"/>
        </w:rPr>
        <w:t xml:space="preserve"> </w:t>
      </w:r>
      <w:r w:rsidR="00DC674F" w:rsidRPr="00DC674F">
        <w:rPr>
          <w:rFonts w:ascii="Garamond" w:eastAsia="SimSun" w:hAnsi="Garamond" w:cs="Times"/>
          <w:color w:val="333333"/>
        </w:rPr>
        <w:t>The main disadvantage with oversampling</w:t>
      </w:r>
      <w:r w:rsidR="000A531E">
        <w:rPr>
          <w:rFonts w:ascii="Garamond" w:eastAsia="SimSun" w:hAnsi="Garamond" w:cs="Times"/>
          <w:color w:val="333333"/>
        </w:rPr>
        <w:t xml:space="preserve"> </w:t>
      </w:r>
      <w:r w:rsidR="00DC674F" w:rsidRPr="00DC674F">
        <w:rPr>
          <w:rFonts w:ascii="Garamond" w:eastAsia="SimSun" w:hAnsi="Garamond" w:cs="Times"/>
          <w:color w:val="333333"/>
        </w:rPr>
        <w:t>is that by making exact copies</w:t>
      </w:r>
      <w:r w:rsidR="000A531E">
        <w:rPr>
          <w:rFonts w:ascii="Garamond" w:eastAsia="SimSun" w:hAnsi="Garamond" w:cs="Times"/>
          <w:color w:val="333333"/>
        </w:rPr>
        <w:t xml:space="preserve"> of the minority class, the models tend to overfit. We also use </w:t>
      </w:r>
      <w:r w:rsidR="006E166B">
        <w:rPr>
          <w:rFonts w:ascii="Garamond" w:eastAsia="SimSun" w:hAnsi="Garamond" w:cs="Times"/>
          <w:color w:val="333333"/>
        </w:rPr>
        <w:t>m</w:t>
      </w:r>
      <w:r w:rsidR="000A531E">
        <w:rPr>
          <w:rFonts w:ascii="Garamond" w:eastAsia="SimSun" w:hAnsi="Garamond" w:cs="Times"/>
          <w:color w:val="333333"/>
        </w:rPr>
        <w:t>ethod</w:t>
      </w:r>
      <w:r w:rsidR="006E166B">
        <w:rPr>
          <w:rFonts w:ascii="Garamond" w:eastAsia="SimSun" w:hAnsi="Garamond" w:cs="Times"/>
          <w:color w:val="333333"/>
        </w:rPr>
        <w:t>s</w:t>
      </w:r>
      <w:r w:rsidR="000A531E">
        <w:rPr>
          <w:rFonts w:ascii="Garamond" w:eastAsia="SimSun" w:hAnsi="Garamond" w:cs="Times"/>
          <w:color w:val="333333"/>
        </w:rPr>
        <w:t xml:space="preserve"> </w:t>
      </w:r>
      <w:r w:rsidR="006E166B">
        <w:rPr>
          <w:rFonts w:ascii="Garamond" w:eastAsia="SimSun" w:hAnsi="Garamond" w:cs="Times"/>
          <w:color w:val="333333"/>
        </w:rPr>
        <w:t>like</w:t>
      </w:r>
      <w:r w:rsidR="00B710C0" w:rsidRPr="00B710C0">
        <w:rPr>
          <w:rFonts w:ascii="Garamond" w:eastAsia="SimSun" w:hAnsi="Garamond" w:cs="Times"/>
          <w:color w:val="333333"/>
        </w:rPr>
        <w:t xml:space="preserve"> </w:t>
      </w:r>
      <w:r w:rsidR="00B710C0">
        <w:rPr>
          <w:rFonts w:ascii="Garamond" w:eastAsia="SimSun" w:hAnsi="Garamond" w:cs="Times"/>
          <w:color w:val="333333"/>
        </w:rPr>
        <w:t>SMOTE (</w:t>
      </w:r>
      <w:r w:rsidR="00B710C0" w:rsidRPr="00D0444B">
        <w:rPr>
          <w:rFonts w:ascii="Garamond" w:eastAsia="SimSun" w:hAnsi="Garamond" w:cs="Times"/>
          <w:color w:val="333333"/>
        </w:rPr>
        <w:t>Synthetic Minority Oversampling Technique</w:t>
      </w:r>
      <w:r w:rsidR="00B710C0">
        <w:rPr>
          <w:rFonts w:ascii="Garamond" w:eastAsia="SimSun" w:hAnsi="Garamond" w:cs="Times"/>
          <w:color w:val="333333"/>
        </w:rPr>
        <w:t xml:space="preserve">) to </w:t>
      </w:r>
      <w:r w:rsidR="00B710C0" w:rsidRPr="006D63F4">
        <w:rPr>
          <w:rFonts w:ascii="Garamond" w:eastAsia="SimSun" w:hAnsi="Garamond" w:cs="Times"/>
          <w:color w:val="333333"/>
        </w:rPr>
        <w:t>create</w:t>
      </w:r>
      <w:del w:id="279" w:author="Baylis, Katherine R" w:date="2020-05-04T09:30:00Z">
        <w:r w:rsidR="00B710C0" w:rsidRPr="006D63F4" w:rsidDel="00E341AB">
          <w:rPr>
            <w:rFonts w:ascii="Garamond" w:eastAsia="SimSun" w:hAnsi="Garamond" w:cs="Times"/>
            <w:color w:val="333333"/>
          </w:rPr>
          <w:delText>s</w:delText>
        </w:r>
      </w:del>
      <w:r w:rsidR="00B710C0" w:rsidRPr="006D63F4">
        <w:rPr>
          <w:rFonts w:ascii="Garamond" w:eastAsia="SimSun" w:hAnsi="Garamond" w:cs="Times"/>
          <w:color w:val="333333"/>
        </w:rPr>
        <w:t xml:space="preserve"> synthetic new data of the minority class by forming convex combinations of neighboring points as a way to reduce the overfitting in oversampling.</w:t>
      </w:r>
      <w:r w:rsidR="00B710C0">
        <w:rPr>
          <w:rFonts w:ascii="Garamond" w:eastAsia="SimSun" w:hAnsi="Garamond" w:cs="Times"/>
          <w:color w:val="333333"/>
        </w:rPr>
        <w:t xml:space="preserve">  </w:t>
      </w:r>
      <w:r w:rsidR="002D7DA9">
        <w:rPr>
          <w:rFonts w:ascii="Garamond" w:eastAsia="SimSun" w:hAnsi="Garamond" w:cs="Times"/>
          <w:color w:val="333333"/>
        </w:rPr>
        <w:t xml:space="preserve">Another method we use is </w:t>
      </w:r>
      <w:r w:rsidR="00B710C0" w:rsidRPr="00B30E3E">
        <w:rPr>
          <w:rFonts w:ascii="Garamond" w:eastAsia="SimSun" w:hAnsi="Garamond" w:cs="Times"/>
          <w:color w:val="333333"/>
        </w:rPr>
        <w:t>ADASYN</w:t>
      </w:r>
      <w:r w:rsidR="00B710C0">
        <w:rPr>
          <w:rFonts w:ascii="Garamond" w:eastAsia="SimSun" w:hAnsi="Garamond" w:cs="Times"/>
          <w:color w:val="333333"/>
        </w:rPr>
        <w:t xml:space="preserve"> (</w:t>
      </w:r>
      <w:r w:rsidR="00B710C0" w:rsidRPr="0040608C">
        <w:rPr>
          <w:rFonts w:ascii="Garamond" w:eastAsia="SimSun" w:hAnsi="Garamond" w:cs="Times"/>
          <w:color w:val="333333"/>
        </w:rPr>
        <w:t>Adaptive Synthetic</w:t>
      </w:r>
      <w:r w:rsidR="00B710C0">
        <w:rPr>
          <w:rFonts w:ascii="Garamond" w:eastAsia="SimSun" w:hAnsi="Garamond" w:cs="Times"/>
          <w:color w:val="333333"/>
        </w:rPr>
        <w:t>)</w:t>
      </w:r>
      <w:r w:rsidR="000220FE">
        <w:rPr>
          <w:rFonts w:ascii="Garamond" w:eastAsia="SimSun" w:hAnsi="Garamond" w:cs="Times"/>
          <w:color w:val="333333"/>
        </w:rPr>
        <w:t>,</w:t>
      </w:r>
      <w:r w:rsidR="002D7DA9">
        <w:rPr>
          <w:rFonts w:ascii="Garamond" w:eastAsia="SimSun" w:hAnsi="Garamond" w:cs="Times"/>
          <w:color w:val="333333"/>
        </w:rPr>
        <w:t xml:space="preserve"> which a</w:t>
      </w:r>
      <w:r w:rsidR="0040608C">
        <w:rPr>
          <w:rFonts w:ascii="Garamond" w:eastAsia="SimSun" w:hAnsi="Garamond" w:cs="Times"/>
          <w:color w:val="333333"/>
        </w:rPr>
        <w:t>dd</w:t>
      </w:r>
      <w:r w:rsidR="00935E40">
        <w:rPr>
          <w:rFonts w:ascii="Garamond" w:eastAsia="SimSun" w:hAnsi="Garamond" w:cs="Times"/>
          <w:color w:val="333333"/>
        </w:rPr>
        <w:t>s</w:t>
      </w:r>
      <w:r w:rsidR="0040608C">
        <w:rPr>
          <w:rFonts w:ascii="Garamond" w:eastAsia="SimSun" w:hAnsi="Garamond" w:cs="Times"/>
          <w:color w:val="333333"/>
        </w:rPr>
        <w:t xml:space="preserve"> a random noise in the </w:t>
      </w:r>
      <w:r w:rsidR="002D7DA9">
        <w:rPr>
          <w:rFonts w:ascii="Garamond" w:eastAsia="SimSun" w:hAnsi="Garamond" w:cs="Times"/>
          <w:color w:val="333333"/>
        </w:rPr>
        <w:t xml:space="preserve">created </w:t>
      </w:r>
      <w:r w:rsidR="00935E40">
        <w:rPr>
          <w:rFonts w:ascii="Garamond" w:eastAsia="SimSun" w:hAnsi="Garamond" w:cs="Times"/>
          <w:color w:val="333333"/>
        </w:rPr>
        <w:t>synthetic new data.</w:t>
      </w:r>
      <w:r w:rsidR="000A531E">
        <w:rPr>
          <w:rFonts w:ascii="Garamond" w:eastAsia="SimSun" w:hAnsi="Garamond" w:cs="Times"/>
          <w:color w:val="333333"/>
        </w:rPr>
        <w:t xml:space="preserve"> </w:t>
      </w:r>
    </w:p>
    <w:p w14:paraId="25B9B8AE" w14:textId="6BD3130D" w:rsidR="00593083" w:rsidRPr="007219AA" w:rsidRDefault="00593083" w:rsidP="00593083">
      <w:pPr>
        <w:spacing w:after="100" w:afterAutospacing="1" w:line="480" w:lineRule="auto"/>
        <w:jc w:val="both"/>
        <w:rPr>
          <w:rFonts w:ascii="Garamond" w:eastAsia="SimSun" w:hAnsi="Garamond"/>
          <w:b/>
          <w:i/>
          <w:iCs/>
          <w:lang w:eastAsia="en-US"/>
        </w:rPr>
      </w:pPr>
      <w:r w:rsidRPr="007219AA">
        <w:rPr>
          <w:rFonts w:ascii="Garamond" w:eastAsia="SimSun" w:hAnsi="Garamond"/>
          <w:b/>
          <w:i/>
          <w:iCs/>
          <w:lang w:eastAsia="en-US"/>
        </w:rPr>
        <w:t xml:space="preserve">Cost-sensitive learning </w:t>
      </w:r>
    </w:p>
    <w:p w14:paraId="60EEAD72" w14:textId="76D1A8D6" w:rsidR="00593083" w:rsidRDefault="00593083" w:rsidP="00593083">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The c</w:t>
      </w:r>
      <w:r w:rsidRPr="00AB6E82">
        <w:rPr>
          <w:rFonts w:ascii="Garamond" w:eastAsia="SimSun" w:hAnsi="Garamond" w:cs="Times"/>
          <w:color w:val="333333"/>
        </w:rPr>
        <w:t>ost-sensitive learning</w:t>
      </w:r>
      <w:r>
        <w:rPr>
          <w:rFonts w:ascii="Garamond" w:eastAsia="SimSun" w:hAnsi="Garamond" w:cs="Times"/>
          <w:color w:val="333333"/>
        </w:rPr>
        <w:t xml:space="preserve"> approach </w:t>
      </w:r>
      <w:r w:rsidRPr="00AB6E82">
        <w:rPr>
          <w:rFonts w:ascii="Garamond" w:eastAsia="SimSun" w:hAnsi="Garamond" w:cs="Times"/>
          <w:color w:val="333333"/>
        </w:rPr>
        <w:t>penalize</w:t>
      </w:r>
      <w:r>
        <w:rPr>
          <w:rFonts w:ascii="Garamond" w:eastAsia="SimSun" w:hAnsi="Garamond" w:cs="Times"/>
          <w:color w:val="333333"/>
        </w:rPr>
        <w:t>s</w:t>
      </w:r>
      <w:r w:rsidRPr="00AB6E82">
        <w:rPr>
          <w:rFonts w:ascii="Garamond" w:eastAsia="SimSun" w:hAnsi="Garamond" w:cs="Times"/>
          <w:color w:val="333333"/>
        </w:rPr>
        <w:t xml:space="preserve"> misclassifications of the minority class more heavily than </w:t>
      </w:r>
      <w:r>
        <w:rPr>
          <w:rFonts w:ascii="Garamond" w:eastAsia="SimSun" w:hAnsi="Garamond" w:cs="Times"/>
          <w:color w:val="333333"/>
        </w:rPr>
        <w:t xml:space="preserve">the </w:t>
      </w:r>
      <w:r w:rsidRPr="00AB6E82">
        <w:rPr>
          <w:rFonts w:ascii="Garamond" w:eastAsia="SimSun" w:hAnsi="Garamond" w:cs="Times"/>
          <w:color w:val="333333"/>
        </w:rPr>
        <w:t>misclassifications of the majority class, in hopes that this increases the true positive rate</w:t>
      </w:r>
      <w:r>
        <w:rPr>
          <w:rFonts w:ascii="Garamond" w:eastAsia="SimSun" w:hAnsi="Garamond" w:cs="Times"/>
          <w:color w:val="333333"/>
        </w:rPr>
        <w:t xml:space="preserve"> (Elkan 2001). However, defining the “right” cost is not always easy, and the</w:t>
      </w:r>
      <w:ins w:id="280" w:author="Baylis, Katherine R" w:date="2020-05-04T10:52:00Z">
        <w:r w:rsidR="009B61FA">
          <w:rPr>
            <w:rFonts w:ascii="Garamond" w:eastAsia="SimSun" w:hAnsi="Garamond" w:cs="Times"/>
            <w:color w:val="333333"/>
          </w:rPr>
          <w:t xml:space="preserve"> specific penalty varies</w:t>
        </w:r>
      </w:ins>
      <w:del w:id="281" w:author="Baylis, Katherine R" w:date="2020-05-04T10:52:00Z">
        <w:r w:rsidDel="009B61FA">
          <w:rPr>
            <w:rFonts w:ascii="Garamond" w:eastAsia="SimSun" w:hAnsi="Garamond" w:cs="Times"/>
            <w:color w:val="333333"/>
          </w:rPr>
          <w:delText>y might vary</w:delText>
        </w:r>
      </w:del>
      <w:r>
        <w:rPr>
          <w:rFonts w:ascii="Garamond" w:eastAsia="SimSun" w:hAnsi="Garamond" w:cs="Times"/>
          <w:color w:val="333333"/>
        </w:rPr>
        <w:t xml:space="preserve"> from one case to another. </w:t>
      </w:r>
      <w:r w:rsidR="00A75402">
        <w:rPr>
          <w:rFonts w:ascii="Garamond" w:eastAsia="SimSun" w:hAnsi="Garamond" w:cs="Times"/>
          <w:color w:val="333333"/>
        </w:rPr>
        <w:t>I</w:t>
      </w:r>
      <w:r w:rsidR="00A75402">
        <w:rPr>
          <w:rFonts w:ascii="Garamond" w:eastAsia="SimSun" w:hAnsi="Garamond" w:cs="Times" w:hint="eastAsia"/>
          <w:color w:val="333333"/>
        </w:rPr>
        <w:t>n</w:t>
      </w:r>
      <w:r w:rsidR="00A75402">
        <w:rPr>
          <w:rFonts w:ascii="Garamond" w:eastAsia="SimSun" w:hAnsi="Garamond" w:cs="Times"/>
          <w:color w:val="333333"/>
        </w:rPr>
        <w:t xml:space="preserve">stead of the ad-hoc approach of </w:t>
      </w:r>
      <w:r w:rsidR="0062754B">
        <w:rPr>
          <w:rFonts w:ascii="Garamond" w:eastAsia="SimSun" w:hAnsi="Garamond" w:cs="Times"/>
          <w:color w:val="333333"/>
        </w:rPr>
        <w:t>directly editing the cost function o</w:t>
      </w:r>
      <w:r w:rsidR="0070442D">
        <w:rPr>
          <w:rFonts w:ascii="Garamond" w:eastAsia="SimSun" w:hAnsi="Garamond" w:cs="Times"/>
          <w:color w:val="333333"/>
        </w:rPr>
        <w:t xml:space="preserve">f the classification algorithms, </w:t>
      </w:r>
      <w:r w:rsidR="000C6F05">
        <w:rPr>
          <w:rFonts w:ascii="Garamond" w:eastAsia="SimSun" w:hAnsi="Garamond" w:cs="Times"/>
          <w:color w:val="333333"/>
        </w:rPr>
        <w:t xml:space="preserve">we </w:t>
      </w:r>
      <w:r w:rsidR="00374892">
        <w:rPr>
          <w:rFonts w:ascii="Garamond" w:eastAsia="SimSun" w:hAnsi="Garamond" w:cs="Times"/>
          <w:color w:val="333333"/>
        </w:rPr>
        <w:t>use a class</w:t>
      </w:r>
      <w:r w:rsidR="00121AAF">
        <w:rPr>
          <w:rFonts w:ascii="Garamond" w:eastAsia="SimSun" w:hAnsi="Garamond" w:cs="Times"/>
          <w:color w:val="333333"/>
        </w:rPr>
        <w:t>-</w:t>
      </w:r>
      <w:r w:rsidR="00374892">
        <w:rPr>
          <w:rFonts w:ascii="Garamond" w:eastAsia="SimSun" w:hAnsi="Garamond" w:cs="Times"/>
          <w:color w:val="333333"/>
        </w:rPr>
        <w:t>weight</w:t>
      </w:r>
      <w:r w:rsidR="00AD29D0">
        <w:rPr>
          <w:rFonts w:ascii="Garamond" w:eastAsia="SimSun" w:hAnsi="Garamond" w:cs="Times"/>
          <w:color w:val="333333"/>
        </w:rPr>
        <w:t>ing</w:t>
      </w:r>
      <w:r w:rsidR="00374892">
        <w:rPr>
          <w:rFonts w:ascii="Garamond" w:eastAsia="SimSun" w:hAnsi="Garamond" w:cs="Times"/>
          <w:color w:val="333333"/>
        </w:rPr>
        <w:t xml:space="preserve"> approach to put more emphasis on correctly identifying the </w:t>
      </w:r>
      <w:r w:rsidR="00497D37">
        <w:rPr>
          <w:rFonts w:ascii="Garamond" w:eastAsia="SimSun" w:hAnsi="Garamond" w:cs="Times"/>
          <w:color w:val="333333"/>
        </w:rPr>
        <w:t>villages that are</w:t>
      </w:r>
      <w:r w:rsidR="00BA417B">
        <w:rPr>
          <w:rFonts w:ascii="Garamond" w:eastAsia="SimSun" w:hAnsi="Garamond" w:cs="Times"/>
          <w:color w:val="333333"/>
        </w:rPr>
        <w:t xml:space="preserve"> food insecure in the </w:t>
      </w:r>
      <w:r w:rsidR="00497D37">
        <w:rPr>
          <w:rFonts w:ascii="Garamond" w:eastAsia="SimSun" w:hAnsi="Garamond" w:cs="Times"/>
          <w:color w:val="333333"/>
        </w:rPr>
        <w:t>training set</w:t>
      </w:r>
      <w:r w:rsidR="00374892">
        <w:rPr>
          <w:rFonts w:ascii="Garamond" w:eastAsia="SimSun" w:hAnsi="Garamond" w:cs="Times"/>
          <w:color w:val="333333"/>
        </w:rPr>
        <w:t xml:space="preserve"> </w:t>
      </w:r>
      <w:r w:rsidR="006223B4">
        <w:rPr>
          <w:rFonts w:ascii="Garamond" w:eastAsia="SimSun" w:hAnsi="Garamond" w:cs="Times"/>
          <w:color w:val="333333"/>
        </w:rPr>
        <w:t>(</w:t>
      </w:r>
      <w:r w:rsidR="00374892" w:rsidRPr="00374892">
        <w:rPr>
          <w:rFonts w:ascii="Garamond" w:eastAsia="SimSun" w:hAnsi="Garamond" w:cs="Times"/>
          <w:color w:val="333333"/>
        </w:rPr>
        <w:t>cost-sensitive training</w:t>
      </w:r>
      <w:r w:rsidR="006223B4">
        <w:rPr>
          <w:rFonts w:ascii="Garamond" w:eastAsia="SimSun" w:hAnsi="Garamond" w:cs="Times" w:hint="eastAsia"/>
          <w:color w:val="333333"/>
        </w:rPr>
        <w:t>)</w:t>
      </w:r>
      <w:r w:rsidR="006223B4">
        <w:rPr>
          <w:rFonts w:ascii="Garamond" w:eastAsia="SimSun" w:hAnsi="Garamond" w:cs="Times"/>
          <w:color w:val="333333"/>
        </w:rPr>
        <w:t xml:space="preserve">. </w:t>
      </w:r>
      <w:r w:rsidR="00216F66">
        <w:rPr>
          <w:rFonts w:ascii="Garamond" w:eastAsia="SimSun" w:hAnsi="Garamond" w:cs="Times"/>
          <w:color w:val="333333"/>
        </w:rPr>
        <w:t xml:space="preserve">We also adjust the classification threshold of predicted probability to </w:t>
      </w:r>
      <w:r w:rsidR="001D179E">
        <w:rPr>
          <w:rFonts w:ascii="Garamond" w:eastAsia="SimSun" w:hAnsi="Garamond" w:cs="Times"/>
          <w:color w:val="333333"/>
        </w:rPr>
        <w:t xml:space="preserve">deliberately improve the recall and </w:t>
      </w:r>
      <w:del w:id="282" w:author="Zhou, Yujun" w:date="2020-05-05T11:34:00Z">
        <w:r w:rsidR="001D179E" w:rsidDel="0081424C">
          <w:rPr>
            <w:rFonts w:ascii="Garamond" w:eastAsia="SimSun" w:hAnsi="Garamond" w:cs="Times"/>
            <w:color w:val="333333"/>
          </w:rPr>
          <w:delText>f</w:delText>
        </w:r>
      </w:del>
      <w:ins w:id="283" w:author="Zhou, Yujun" w:date="2020-05-05T11:34:00Z">
        <w:r w:rsidR="0081424C">
          <w:rPr>
            <w:rFonts w:ascii="Garamond" w:eastAsia="SimSun" w:hAnsi="Garamond" w:cs="Times"/>
            <w:color w:val="333333"/>
          </w:rPr>
          <w:t>F</w:t>
        </w:r>
      </w:ins>
      <w:r w:rsidR="001D179E">
        <w:rPr>
          <w:rFonts w:ascii="Garamond" w:eastAsia="SimSun" w:hAnsi="Garamond" w:cs="Times"/>
          <w:color w:val="333333"/>
        </w:rPr>
        <w:t xml:space="preserve">-1 score of identifying the minority class </w:t>
      </w:r>
      <w:r w:rsidR="00216F66">
        <w:rPr>
          <w:rFonts w:ascii="Garamond" w:eastAsia="SimSun" w:hAnsi="Garamond" w:cs="Times"/>
          <w:color w:val="333333"/>
        </w:rPr>
        <w:t>(</w:t>
      </w:r>
      <w:r w:rsidR="00EF0792" w:rsidRPr="00EF0792">
        <w:rPr>
          <w:rFonts w:ascii="Garamond" w:eastAsia="SimSun" w:hAnsi="Garamond" w:cs="Times"/>
          <w:color w:val="333333"/>
        </w:rPr>
        <w:t>cost dependent classification</w:t>
      </w:r>
      <w:r w:rsidR="00216F66">
        <w:rPr>
          <w:rFonts w:ascii="Garamond" w:eastAsia="SimSun" w:hAnsi="Garamond" w:cs="Times"/>
          <w:color w:val="333333"/>
        </w:rPr>
        <w:t xml:space="preserve">). </w:t>
      </w:r>
    </w:p>
    <w:p w14:paraId="1358580D" w14:textId="49213C84" w:rsidR="00156CA0" w:rsidRPr="00DC674F" w:rsidRDefault="000C6F05" w:rsidP="00D66B77">
      <w:pPr>
        <w:spacing w:after="100" w:afterAutospacing="1" w:line="480" w:lineRule="auto"/>
        <w:ind w:left="720" w:firstLine="720"/>
        <w:jc w:val="both"/>
        <w:rPr>
          <w:rFonts w:ascii="Garamond" w:eastAsia="SimSun" w:hAnsi="Garamond" w:cs="Times"/>
          <w:color w:val="333333"/>
        </w:rPr>
        <w:pPrChange w:id="284" w:author="Zhou, Yujun" w:date="2020-05-05T11:39:00Z">
          <w:pPr>
            <w:spacing w:after="100" w:afterAutospacing="1" w:line="480" w:lineRule="auto"/>
            <w:ind w:left="720"/>
            <w:jc w:val="both"/>
          </w:pPr>
        </w:pPrChange>
      </w:pPr>
      <w:del w:id="285" w:author="Baylis, Katherine R" w:date="2020-05-04T10:53:00Z">
        <w:r w:rsidDel="009B61FA">
          <w:rPr>
            <w:rFonts w:ascii="Garamond" w:eastAsia="SimSun" w:hAnsi="Garamond" w:cs="Times"/>
            <w:color w:val="333333"/>
          </w:rPr>
          <w:delText>In addition</w:delText>
        </w:r>
      </w:del>
      <w:ins w:id="286" w:author="Baylis, Katherine R" w:date="2020-05-04T10:53:00Z">
        <w:r w:rsidR="009B61FA">
          <w:rPr>
            <w:rFonts w:ascii="Garamond" w:eastAsia="SimSun" w:hAnsi="Garamond" w:cs="Times"/>
            <w:color w:val="333333"/>
          </w:rPr>
          <w:t xml:space="preserve">Last, we use a </w:t>
        </w:r>
      </w:ins>
      <w:del w:id="287" w:author="Baylis, Katherine R" w:date="2020-05-04T10:53:00Z">
        <w:r w:rsidDel="009B61FA">
          <w:rPr>
            <w:rFonts w:ascii="Garamond" w:eastAsia="SimSun" w:hAnsi="Garamond" w:cs="Times"/>
            <w:color w:val="333333"/>
          </w:rPr>
          <w:delText>, t</w:delText>
        </w:r>
        <w:r w:rsidR="00593083" w:rsidDel="009B61FA">
          <w:rPr>
            <w:rFonts w:ascii="Garamond" w:eastAsia="SimSun" w:hAnsi="Garamond" w:cs="Times"/>
            <w:color w:val="333333"/>
          </w:rPr>
          <w:delText xml:space="preserve">he </w:delText>
        </w:r>
      </w:del>
      <w:r w:rsidR="00593083">
        <w:rPr>
          <w:rFonts w:ascii="Garamond" w:eastAsia="SimSun" w:hAnsi="Garamond" w:cs="Times"/>
          <w:color w:val="333333"/>
        </w:rPr>
        <w:t xml:space="preserve">sampling approach </w:t>
      </w:r>
      <w:del w:id="288" w:author="Baylis, Katherine R" w:date="2020-05-04T10:53:00Z">
        <w:r w:rsidR="00593083" w:rsidDel="009B61FA">
          <w:rPr>
            <w:rFonts w:ascii="Garamond" w:eastAsia="SimSun" w:hAnsi="Garamond" w:cs="Times"/>
            <w:color w:val="333333"/>
          </w:rPr>
          <w:delText>that we use in this paper</w:delText>
        </w:r>
      </w:del>
      <w:ins w:id="289" w:author="Baylis, Katherine R" w:date="2020-05-04T10:53:00Z">
        <w:r w:rsidR="009B61FA">
          <w:rPr>
            <w:rFonts w:ascii="Garamond" w:eastAsia="SimSun" w:hAnsi="Garamond" w:cs="Times"/>
            <w:color w:val="333333"/>
          </w:rPr>
          <w:t>which</w:t>
        </w:r>
      </w:ins>
      <w:r w:rsidR="00593083">
        <w:rPr>
          <w:rFonts w:ascii="Garamond" w:eastAsia="SimSun" w:hAnsi="Garamond" w:cs="Times"/>
          <w:color w:val="333333"/>
        </w:rPr>
        <w:t xml:space="preserve"> is akin to a wrapper-based method that can make any learning algorithm cost-</w:t>
      </w:r>
      <w:commentRangeStart w:id="290"/>
      <w:r w:rsidR="00593083">
        <w:rPr>
          <w:rFonts w:ascii="Garamond" w:eastAsia="SimSun" w:hAnsi="Garamond" w:cs="Times"/>
          <w:color w:val="333333"/>
        </w:rPr>
        <w:t>sensitive</w:t>
      </w:r>
      <w:commentRangeEnd w:id="290"/>
      <w:r w:rsidR="009B61FA">
        <w:rPr>
          <w:rStyle w:val="CommentReference"/>
        </w:rPr>
        <w:commentReference w:id="290"/>
      </w:r>
      <w:r w:rsidR="00593083">
        <w:rPr>
          <w:rFonts w:ascii="Garamond" w:eastAsia="SimSun" w:hAnsi="Garamond" w:cs="Times"/>
          <w:color w:val="333333"/>
        </w:rPr>
        <w:t xml:space="preserve">. The sampling </w:t>
      </w:r>
      <w:r w:rsidR="00593083" w:rsidRPr="00DC674F">
        <w:rPr>
          <w:rFonts w:ascii="Garamond" w:eastAsia="SimSun" w:hAnsi="Garamond" w:cs="Times"/>
          <w:color w:val="333333"/>
        </w:rPr>
        <w:t>effectively impos</w:t>
      </w:r>
      <w:r w:rsidR="00593083">
        <w:rPr>
          <w:rFonts w:ascii="Garamond" w:eastAsia="SimSun" w:hAnsi="Garamond" w:cs="Times"/>
          <w:color w:val="333333"/>
        </w:rPr>
        <w:t>es</w:t>
      </w:r>
      <w:r w:rsidR="00593083" w:rsidRPr="00DC674F">
        <w:rPr>
          <w:rFonts w:ascii="Garamond" w:eastAsia="SimSun" w:hAnsi="Garamond" w:cs="Times"/>
          <w:color w:val="333333"/>
        </w:rPr>
        <w:t xml:space="preserve"> non-uniform misclassification</w:t>
      </w:r>
      <w:r w:rsidR="00593083">
        <w:rPr>
          <w:rFonts w:ascii="Garamond" w:eastAsia="SimSun" w:hAnsi="Garamond" w:cs="Times"/>
          <w:color w:val="333333"/>
        </w:rPr>
        <w:t xml:space="preserve"> </w:t>
      </w:r>
      <w:r w:rsidR="00593083" w:rsidRPr="00DC674F">
        <w:rPr>
          <w:rFonts w:ascii="Garamond" w:eastAsia="SimSun" w:hAnsi="Garamond" w:cs="Times"/>
          <w:color w:val="333333"/>
        </w:rPr>
        <w:t>costs</w:t>
      </w:r>
      <w:r w:rsidR="00593083">
        <w:rPr>
          <w:rFonts w:ascii="Garamond" w:eastAsia="SimSun" w:hAnsi="Garamond" w:cs="Times"/>
          <w:color w:val="333333"/>
        </w:rPr>
        <w:t xml:space="preserve"> on different categories (Elkan, 2001). Weiss, McCarthy, and </w:t>
      </w:r>
      <w:proofErr w:type="spellStart"/>
      <w:r w:rsidR="00593083">
        <w:rPr>
          <w:rFonts w:ascii="Garamond" w:eastAsia="SimSun" w:hAnsi="Garamond" w:cs="Times"/>
          <w:color w:val="333333"/>
        </w:rPr>
        <w:t>Zabar</w:t>
      </w:r>
      <w:proofErr w:type="spellEnd"/>
      <w:r w:rsidR="00593083">
        <w:rPr>
          <w:rFonts w:ascii="Garamond" w:eastAsia="SimSun" w:hAnsi="Garamond" w:cs="Times"/>
          <w:color w:val="333333"/>
        </w:rPr>
        <w:t xml:space="preserve"> </w:t>
      </w:r>
      <w:r w:rsidR="00593083">
        <w:rPr>
          <w:rFonts w:ascii="Garamond" w:eastAsia="SimSun" w:hAnsi="Garamond" w:cs="Times"/>
          <w:color w:val="333333"/>
        </w:rPr>
        <w:lastRenderedPageBreak/>
        <w:t>(2007) show that o</w:t>
      </w:r>
      <w:r w:rsidR="00593083" w:rsidRPr="003C11FD">
        <w:rPr>
          <w:rFonts w:ascii="Garamond" w:eastAsia="SimSun" w:hAnsi="Garamond" w:cs="Times"/>
          <w:color w:val="333333"/>
        </w:rPr>
        <w:t xml:space="preserve">versampling </w:t>
      </w:r>
      <w:r w:rsidR="00593083">
        <w:rPr>
          <w:rFonts w:ascii="Garamond" w:eastAsia="SimSun" w:hAnsi="Garamond" w:cs="Times"/>
          <w:color w:val="333333"/>
        </w:rPr>
        <w:t xml:space="preserve">may be preferable </w:t>
      </w:r>
      <w:r w:rsidR="00593083" w:rsidRPr="003C11FD">
        <w:rPr>
          <w:rFonts w:ascii="Garamond" w:eastAsia="SimSun" w:hAnsi="Garamond" w:cs="Times"/>
          <w:color w:val="333333"/>
        </w:rPr>
        <w:t>for small</w:t>
      </w:r>
      <w:r w:rsidR="00593083">
        <w:rPr>
          <w:rFonts w:ascii="Garamond" w:eastAsia="SimSun" w:hAnsi="Garamond" w:cs="Times"/>
          <w:color w:val="333333"/>
        </w:rPr>
        <w:t>er</w:t>
      </w:r>
      <w:r w:rsidR="00593083" w:rsidRPr="003C11FD">
        <w:rPr>
          <w:rFonts w:ascii="Garamond" w:eastAsia="SimSun" w:hAnsi="Garamond" w:cs="Times"/>
          <w:color w:val="333333"/>
        </w:rPr>
        <w:t xml:space="preserve"> data sets</w:t>
      </w:r>
      <w:r w:rsidR="00593083">
        <w:rPr>
          <w:rFonts w:ascii="Garamond" w:eastAsia="SimSun" w:hAnsi="Garamond" w:cs="Times"/>
          <w:color w:val="333333"/>
        </w:rPr>
        <w:t xml:space="preserve"> like ours, and cost-sensitive learning is more suitable for datasets with over 10,000 observations.</w:t>
      </w:r>
    </w:p>
    <w:p w14:paraId="34C67A1A" w14:textId="170F3BE1" w:rsidR="00611B79" w:rsidRPr="00611B79" w:rsidRDefault="00611B79" w:rsidP="00611B79">
      <w:pPr>
        <w:spacing w:line="480" w:lineRule="auto"/>
        <w:rPr>
          <w:rFonts w:ascii="Garamond" w:eastAsia="SimSun" w:hAnsi="Garamond" w:cs="Times"/>
          <w:b/>
          <w:i/>
          <w:color w:val="333333"/>
        </w:rPr>
      </w:pPr>
      <w:r>
        <w:rPr>
          <w:rFonts w:ascii="Garamond" w:eastAsia="SimSun" w:hAnsi="Garamond" w:cs="Times"/>
          <w:b/>
          <w:i/>
          <w:color w:val="333333"/>
        </w:rPr>
        <w:t>D</w:t>
      </w:r>
      <w:r>
        <w:rPr>
          <w:rFonts w:ascii="Garamond" w:eastAsia="SimSun" w:hAnsi="Garamond" w:cs="Times" w:hint="eastAsia"/>
          <w:b/>
          <w:i/>
          <w:color w:val="333333"/>
        </w:rPr>
        <w:t>ata</w:t>
      </w:r>
      <w:r>
        <w:rPr>
          <w:rFonts w:ascii="Garamond" w:eastAsia="SimSun" w:hAnsi="Garamond" w:cs="Times"/>
          <w:b/>
          <w:i/>
          <w:color w:val="333333"/>
        </w:rPr>
        <w:t xml:space="preserve"> </w:t>
      </w:r>
      <w:r w:rsidR="003C4019">
        <w:rPr>
          <w:rFonts w:ascii="Garamond" w:eastAsia="SimSun" w:hAnsi="Garamond" w:cs="Times"/>
          <w:b/>
          <w:i/>
          <w:color w:val="333333"/>
        </w:rPr>
        <w:t>s</w:t>
      </w:r>
      <w:r>
        <w:rPr>
          <w:rFonts w:ascii="Garamond" w:eastAsia="SimSun" w:hAnsi="Garamond" w:cs="Times"/>
          <w:b/>
          <w:i/>
          <w:color w:val="333333"/>
        </w:rPr>
        <w:t>plit</w:t>
      </w:r>
    </w:p>
    <w:p w14:paraId="1247282D" w14:textId="79F90B26" w:rsidR="002A3848" w:rsidRDefault="0012226A" w:rsidP="001B1733">
      <w:pPr>
        <w:spacing w:after="100" w:afterAutospacing="1" w:line="480" w:lineRule="auto"/>
        <w:ind w:left="720"/>
        <w:jc w:val="both"/>
        <w:rPr>
          <w:rFonts w:ascii="Garamond" w:eastAsia="SimSun" w:hAnsi="Garamond" w:cs="Times"/>
          <w:color w:val="333333"/>
        </w:rPr>
      </w:pPr>
      <w:ins w:id="291" w:author="Baylis, Katherine R" w:date="2020-05-04T11:52:00Z">
        <w:r>
          <w:rPr>
            <w:rFonts w:ascii="Garamond" w:eastAsia="SimSun" w:hAnsi="Garamond" w:cs="Times"/>
            <w:color w:val="333333"/>
          </w:rPr>
          <w:t>Since we care about the accuracy (and recall) of our out of sample predictions, we need to be able to test our model on a portion of the data not used t</w:t>
        </w:r>
      </w:ins>
      <w:ins w:id="292" w:author="Baylis, Katherine R" w:date="2020-05-04T11:53:00Z">
        <w:r>
          <w:rPr>
            <w:rFonts w:ascii="Garamond" w:eastAsia="SimSun" w:hAnsi="Garamond" w:cs="Times"/>
            <w:color w:val="333333"/>
          </w:rPr>
          <w:t xml:space="preserve">o train the </w:t>
        </w:r>
        <w:commentRangeStart w:id="293"/>
        <w:r>
          <w:rPr>
            <w:rFonts w:ascii="Garamond" w:eastAsia="SimSun" w:hAnsi="Garamond" w:cs="Times"/>
            <w:color w:val="333333"/>
          </w:rPr>
          <w:t>model</w:t>
        </w:r>
      </w:ins>
      <w:commentRangeEnd w:id="293"/>
      <w:ins w:id="294" w:author="Baylis, Katherine R" w:date="2020-05-04T11:54:00Z">
        <w:r>
          <w:rPr>
            <w:rStyle w:val="CommentReference"/>
          </w:rPr>
          <w:commentReference w:id="293"/>
        </w:r>
      </w:ins>
      <w:ins w:id="295" w:author="Baylis, Katherine R" w:date="2020-05-04T11:53:00Z">
        <w:r>
          <w:rPr>
            <w:rFonts w:ascii="Garamond" w:eastAsia="SimSun" w:hAnsi="Garamond" w:cs="Times"/>
            <w:color w:val="333333"/>
          </w:rPr>
          <w:t xml:space="preserve">.  The standard practice in machine learning is to split the data into training and test datasets, but how to make those splits in the context of </w:t>
        </w:r>
      </w:ins>
      <w:del w:id="296" w:author="Baylis, Katherine R" w:date="2020-05-04T11:53:00Z">
        <w:r w:rsidR="00BE56E5" w:rsidDel="0012226A">
          <w:rPr>
            <w:rFonts w:ascii="Garamond" w:eastAsia="SimSun" w:hAnsi="Garamond" w:cs="Times"/>
            <w:color w:val="333333"/>
          </w:rPr>
          <w:delText xml:space="preserve">In the case of </w:delText>
        </w:r>
      </w:del>
      <w:r w:rsidR="00BE56E5">
        <w:rPr>
          <w:rFonts w:ascii="Garamond" w:eastAsia="SimSun" w:hAnsi="Garamond" w:cs="Times"/>
          <w:color w:val="333333"/>
        </w:rPr>
        <w:t>spatial and temporal correlation</w:t>
      </w:r>
      <w:del w:id="297" w:author="Baylis, Katherine R" w:date="2020-05-04T11:53:00Z">
        <w:r w:rsidR="00BE56E5" w:rsidDel="0012226A">
          <w:rPr>
            <w:rFonts w:ascii="Garamond" w:eastAsia="SimSun" w:hAnsi="Garamond" w:cs="Times"/>
            <w:color w:val="333333"/>
          </w:rPr>
          <w:delText xml:space="preserve">, splitting the data set into training and testing </w:delText>
        </w:r>
        <w:r w:rsidR="003A3924" w:rsidDel="0012226A">
          <w:rPr>
            <w:rFonts w:ascii="Garamond" w:eastAsia="SimSun" w:hAnsi="Garamond" w:cs="Times"/>
            <w:color w:val="333333"/>
          </w:rPr>
          <w:delText>sets</w:delText>
        </w:r>
      </w:del>
      <w:r w:rsidR="003A3924">
        <w:rPr>
          <w:rFonts w:ascii="Garamond" w:eastAsia="SimSun" w:hAnsi="Garamond" w:cs="Times"/>
          <w:color w:val="333333"/>
        </w:rPr>
        <w:t xml:space="preserve"> </w:t>
      </w:r>
      <w:r w:rsidR="00BE56E5">
        <w:rPr>
          <w:rFonts w:ascii="Garamond" w:eastAsia="SimSun" w:hAnsi="Garamond" w:cs="Times"/>
          <w:color w:val="333333"/>
        </w:rPr>
        <w:t xml:space="preserve">is </w:t>
      </w:r>
      <w:r w:rsidR="00D01CF9">
        <w:rPr>
          <w:rFonts w:ascii="Garamond" w:eastAsia="SimSun" w:hAnsi="Garamond" w:cs="Times"/>
          <w:color w:val="333333"/>
        </w:rPr>
        <w:t>challenging</w:t>
      </w:r>
      <w:r w:rsidR="00BE56E5">
        <w:rPr>
          <w:rFonts w:ascii="Garamond" w:eastAsia="SimSun" w:hAnsi="Garamond" w:cs="Times"/>
          <w:color w:val="333333"/>
        </w:rPr>
        <w:t>, as the assumption of independence b</w:t>
      </w:r>
      <w:r w:rsidR="002F5342">
        <w:rPr>
          <w:rFonts w:ascii="Garamond" w:eastAsia="SimSun" w:hAnsi="Garamond" w:cs="Times"/>
          <w:color w:val="333333"/>
        </w:rPr>
        <w:t>e</w:t>
      </w:r>
      <w:r w:rsidR="00BE56E5">
        <w:rPr>
          <w:rFonts w:ascii="Garamond" w:eastAsia="SimSun" w:hAnsi="Garamond" w:cs="Times"/>
          <w:color w:val="333333"/>
        </w:rPr>
        <w:t xml:space="preserve">tween the training and the testing set is </w:t>
      </w:r>
      <w:r w:rsidR="002F5342">
        <w:rPr>
          <w:rFonts w:ascii="Garamond" w:eastAsia="SimSun" w:hAnsi="Garamond" w:cs="Times"/>
          <w:color w:val="333333"/>
        </w:rPr>
        <w:t xml:space="preserve">not easily satisfied. </w:t>
      </w:r>
      <w:r w:rsidR="008D3572">
        <w:rPr>
          <w:rFonts w:ascii="Garamond" w:eastAsia="SimSun" w:hAnsi="Garamond" w:cs="Times"/>
          <w:color w:val="333333"/>
        </w:rPr>
        <w:t xml:space="preserve">The classical assumption of </w:t>
      </w:r>
      <w:r w:rsidR="00377883">
        <w:rPr>
          <w:rFonts w:ascii="Garamond" w:eastAsia="SimSun" w:hAnsi="Garamond" w:cs="Times"/>
          <w:color w:val="333333"/>
        </w:rPr>
        <w:t xml:space="preserve">a </w:t>
      </w:r>
      <w:r w:rsidR="008D3572">
        <w:rPr>
          <w:rFonts w:ascii="Garamond" w:eastAsia="SimSun" w:hAnsi="Garamond" w:cs="Times"/>
          <w:color w:val="333333"/>
        </w:rPr>
        <w:t>random split</w:t>
      </w:r>
      <w:r w:rsidR="00377883">
        <w:rPr>
          <w:rFonts w:ascii="Garamond" w:eastAsia="SimSun" w:hAnsi="Garamond" w:cs="Times"/>
          <w:color w:val="333333"/>
        </w:rPr>
        <w:t xml:space="preserve"> in generating </w:t>
      </w:r>
      <w:r w:rsidR="00967D7E">
        <w:rPr>
          <w:rFonts w:ascii="Garamond" w:eastAsia="SimSun" w:hAnsi="Garamond" w:cs="Times"/>
          <w:color w:val="333333"/>
        </w:rPr>
        <w:t xml:space="preserve">the testing data set may not hold since the points randomly assigned to the testing may </w:t>
      </w:r>
      <w:ins w:id="298" w:author="Baylis, Katherine R" w:date="2020-05-04T12:36:00Z">
        <w:r w:rsidR="008E51C6">
          <w:rPr>
            <w:rFonts w:ascii="Garamond" w:eastAsia="SimSun" w:hAnsi="Garamond" w:cs="Times"/>
            <w:color w:val="333333"/>
          </w:rPr>
          <w:t>be strongly</w:t>
        </w:r>
      </w:ins>
      <w:del w:id="299" w:author="Baylis, Katherine R" w:date="2020-05-04T12:36:00Z">
        <w:r w:rsidR="00967D7E" w:rsidDel="008E51C6">
          <w:rPr>
            <w:rFonts w:ascii="Garamond" w:eastAsia="SimSun" w:hAnsi="Garamond" w:cs="Times"/>
            <w:color w:val="333333"/>
          </w:rPr>
          <w:delText xml:space="preserve">have </w:delText>
        </w:r>
        <w:r w:rsidR="000220FE" w:rsidDel="008E51C6">
          <w:rPr>
            <w:rFonts w:ascii="Garamond" w:eastAsia="SimSun" w:hAnsi="Garamond" w:cs="Times"/>
            <w:color w:val="333333"/>
          </w:rPr>
          <w:delText>a</w:delText>
        </w:r>
      </w:del>
      <w:del w:id="300" w:author="Baylis, Katherine R" w:date="2020-05-04T12:37:00Z">
        <w:r w:rsidR="000220FE" w:rsidDel="008E51C6">
          <w:rPr>
            <w:rFonts w:ascii="Garamond" w:eastAsia="SimSun" w:hAnsi="Garamond" w:cs="Times"/>
            <w:color w:val="333333"/>
          </w:rPr>
          <w:delText xml:space="preserve"> </w:delText>
        </w:r>
        <w:r w:rsidR="00967D7E" w:rsidDel="008E51C6">
          <w:rPr>
            <w:rFonts w:ascii="Garamond" w:eastAsia="SimSun" w:hAnsi="Garamond" w:cs="Times"/>
            <w:color w:val="333333"/>
          </w:rPr>
          <w:delText>strong spatial and temporal</w:delText>
        </w:r>
      </w:del>
      <w:r w:rsidR="00967D7E">
        <w:rPr>
          <w:rFonts w:ascii="Garamond" w:eastAsia="SimSun" w:hAnsi="Garamond" w:cs="Times"/>
          <w:color w:val="333333"/>
        </w:rPr>
        <w:t xml:space="preserve"> correlat</w:t>
      </w:r>
      <w:ins w:id="301" w:author="Baylis, Katherine R" w:date="2020-05-04T12:37:00Z">
        <w:r w:rsidR="008E51C6">
          <w:rPr>
            <w:rFonts w:ascii="Garamond" w:eastAsia="SimSun" w:hAnsi="Garamond" w:cs="Times"/>
            <w:color w:val="333333"/>
          </w:rPr>
          <w:t>ed</w:t>
        </w:r>
      </w:ins>
      <w:del w:id="302" w:author="Baylis, Katherine R" w:date="2020-05-04T12:37:00Z">
        <w:r w:rsidR="00967D7E" w:rsidDel="008E51C6">
          <w:rPr>
            <w:rFonts w:ascii="Garamond" w:eastAsia="SimSun" w:hAnsi="Garamond" w:cs="Times"/>
            <w:color w:val="333333"/>
          </w:rPr>
          <w:delText>ion</w:delText>
        </w:r>
      </w:del>
      <w:r w:rsidR="00967D7E">
        <w:rPr>
          <w:rFonts w:ascii="Garamond" w:eastAsia="SimSun" w:hAnsi="Garamond" w:cs="Times"/>
          <w:color w:val="333333"/>
        </w:rPr>
        <w:t xml:space="preserve"> with </w:t>
      </w:r>
      <w:del w:id="303" w:author="Baylis, Katherine R" w:date="2020-05-04T12:37:00Z">
        <w:r w:rsidR="00967D7E" w:rsidDel="008E51C6">
          <w:rPr>
            <w:rFonts w:ascii="Garamond" w:eastAsia="SimSun" w:hAnsi="Garamond" w:cs="Times"/>
            <w:color w:val="333333"/>
          </w:rPr>
          <w:delText xml:space="preserve">some of the </w:delText>
        </w:r>
      </w:del>
      <w:r w:rsidR="00967D7E">
        <w:rPr>
          <w:rFonts w:ascii="Garamond" w:eastAsia="SimSun" w:hAnsi="Garamond" w:cs="Times"/>
          <w:color w:val="333333"/>
        </w:rPr>
        <w:t>points in the training set</w:t>
      </w:r>
      <w:ins w:id="304" w:author="Baylis, Katherine R" w:date="2020-05-04T12:37:00Z">
        <w:r w:rsidR="008E51C6">
          <w:rPr>
            <w:rFonts w:ascii="Garamond" w:eastAsia="SimSun" w:hAnsi="Garamond" w:cs="Times"/>
            <w:color w:val="333333"/>
          </w:rPr>
          <w:t xml:space="preserve"> over space or time</w:t>
        </w:r>
      </w:ins>
      <w:r w:rsidR="00967D7E">
        <w:rPr>
          <w:rFonts w:ascii="Garamond" w:eastAsia="SimSun" w:hAnsi="Garamond" w:cs="Times"/>
          <w:color w:val="333333"/>
        </w:rPr>
        <w:t xml:space="preserve">. </w:t>
      </w:r>
      <w:r w:rsidR="001238F9">
        <w:rPr>
          <w:rFonts w:ascii="Garamond" w:eastAsia="SimSun" w:hAnsi="Garamond" w:cs="Times"/>
          <w:color w:val="333333"/>
        </w:rPr>
        <w:t xml:space="preserve">Because of these correlations, models with </w:t>
      </w:r>
      <w:r w:rsidR="009D5E15">
        <w:rPr>
          <w:rFonts w:ascii="Garamond" w:eastAsia="SimSun" w:hAnsi="Garamond" w:cs="Times"/>
          <w:color w:val="333333"/>
        </w:rPr>
        <w:t xml:space="preserve">high prediction accuracy </w:t>
      </w:r>
      <w:r w:rsidR="001238F9">
        <w:rPr>
          <w:rFonts w:ascii="Garamond" w:eastAsia="SimSun" w:hAnsi="Garamond" w:cs="Times"/>
          <w:color w:val="333333"/>
        </w:rPr>
        <w:t xml:space="preserve">on the training set would appear to have higher than actual accuracy </w:t>
      </w:r>
      <w:r w:rsidR="009D5E15">
        <w:rPr>
          <w:rFonts w:ascii="Garamond" w:eastAsia="SimSun" w:hAnsi="Garamond" w:cs="Times"/>
          <w:color w:val="333333"/>
        </w:rPr>
        <w:t>in the testing set as well</w:t>
      </w:r>
      <w:r w:rsidR="001F650C">
        <w:rPr>
          <w:rFonts w:ascii="Garamond" w:eastAsia="SimSun" w:hAnsi="Garamond" w:cs="Times"/>
          <w:color w:val="333333"/>
        </w:rPr>
        <w:t xml:space="preserve"> </w:t>
      </w:r>
      <w:r w:rsidR="004760BE">
        <w:rPr>
          <w:rFonts w:ascii="Garamond" w:eastAsia="SimSun" w:hAnsi="Garamond" w:cs="Times"/>
          <w:color w:val="333333"/>
        </w:rPr>
        <w:t>(</w:t>
      </w:r>
      <w:r w:rsidR="004760BE" w:rsidRPr="004760BE">
        <w:rPr>
          <w:rFonts w:ascii="Garamond" w:eastAsia="SimSun" w:hAnsi="Garamond" w:cs="Times"/>
          <w:color w:val="333333"/>
        </w:rPr>
        <w:t>Meyer et al. 2018)</w:t>
      </w:r>
      <w:r w:rsidR="009D5E15">
        <w:rPr>
          <w:rFonts w:ascii="Garamond" w:eastAsia="SimSun" w:hAnsi="Garamond" w:cs="Times"/>
          <w:color w:val="333333"/>
        </w:rPr>
        <w:t xml:space="preserve">. </w:t>
      </w:r>
      <w:r w:rsidR="00665ACD">
        <w:rPr>
          <w:rFonts w:ascii="Garamond" w:eastAsia="SimSun" w:hAnsi="Garamond" w:cs="Times"/>
          <w:color w:val="333333"/>
        </w:rPr>
        <w:t xml:space="preserve">Consequently, </w:t>
      </w:r>
      <w:r w:rsidR="005634F7">
        <w:rPr>
          <w:rFonts w:ascii="Garamond" w:eastAsia="SimSun" w:hAnsi="Garamond" w:cs="Times"/>
          <w:color w:val="333333"/>
        </w:rPr>
        <w:t xml:space="preserve">the training process would prefer models and parameters that are complex </w:t>
      </w:r>
      <w:r w:rsidR="009D5E15">
        <w:rPr>
          <w:rFonts w:ascii="Garamond" w:eastAsia="SimSun" w:hAnsi="Garamond" w:cs="Times"/>
          <w:color w:val="333333"/>
        </w:rPr>
        <w:t xml:space="preserve">enough to </w:t>
      </w:r>
      <w:r w:rsidR="00DC0397">
        <w:rPr>
          <w:rFonts w:ascii="Garamond" w:eastAsia="SimSun" w:hAnsi="Garamond" w:cs="Times"/>
          <w:color w:val="333333"/>
        </w:rPr>
        <w:t>understand</w:t>
      </w:r>
      <w:r w:rsidR="009D5E15">
        <w:rPr>
          <w:rFonts w:ascii="Garamond" w:eastAsia="SimSun" w:hAnsi="Garamond" w:cs="Times"/>
          <w:color w:val="333333"/>
        </w:rPr>
        <w:t xml:space="preserve"> </w:t>
      </w:r>
      <w:r w:rsidR="005634F7">
        <w:rPr>
          <w:rFonts w:ascii="Garamond" w:eastAsia="SimSun" w:hAnsi="Garamond" w:cs="Times"/>
          <w:color w:val="333333"/>
        </w:rPr>
        <w:t>every bit of detail in the training set</w:t>
      </w:r>
      <w:r w:rsidR="009D5E15">
        <w:rPr>
          <w:rFonts w:ascii="Garamond" w:eastAsia="SimSun" w:hAnsi="Garamond" w:cs="Times"/>
          <w:color w:val="333333"/>
        </w:rPr>
        <w:t xml:space="preserve">. </w:t>
      </w:r>
      <w:r w:rsidR="000C0791">
        <w:rPr>
          <w:rFonts w:ascii="Garamond" w:eastAsia="SimSun" w:hAnsi="Garamond" w:cs="Times"/>
          <w:color w:val="333333"/>
        </w:rPr>
        <w:t xml:space="preserve">These models would tend to overfit in a </w:t>
      </w:r>
      <w:r w:rsidR="00C755F0">
        <w:rPr>
          <w:rFonts w:ascii="Garamond" w:eastAsia="SimSun" w:hAnsi="Garamond" w:cs="Times"/>
          <w:color w:val="333333"/>
        </w:rPr>
        <w:t>genuine</w:t>
      </w:r>
      <w:r w:rsidR="000C0791">
        <w:rPr>
          <w:rFonts w:ascii="Garamond" w:eastAsia="SimSun" w:hAnsi="Garamond" w:cs="Times"/>
          <w:color w:val="333333"/>
        </w:rPr>
        <w:t>ly independent testing set</w:t>
      </w:r>
      <w:ins w:id="305" w:author="Baylis, Katherine R" w:date="2020-05-04T12:37:00Z">
        <w:r w:rsidR="008E51C6">
          <w:rPr>
            <w:rFonts w:ascii="Garamond" w:eastAsia="SimSun" w:hAnsi="Garamond" w:cs="Times"/>
            <w:color w:val="333333"/>
          </w:rPr>
          <w:t>,</w:t>
        </w:r>
      </w:ins>
      <w:r w:rsidR="000C0791">
        <w:rPr>
          <w:rFonts w:ascii="Garamond" w:eastAsia="SimSun" w:hAnsi="Garamond" w:cs="Times"/>
          <w:color w:val="333333"/>
        </w:rPr>
        <w:t xml:space="preserve"> </w:t>
      </w:r>
      <w:r w:rsidR="008B0FF1">
        <w:rPr>
          <w:rFonts w:ascii="Garamond" w:eastAsia="SimSun" w:hAnsi="Garamond" w:cs="Times"/>
          <w:color w:val="333333"/>
        </w:rPr>
        <w:t xml:space="preserve">as is demonstrated in </w:t>
      </w:r>
      <w:r w:rsidR="000C0791">
        <w:rPr>
          <w:rFonts w:ascii="Garamond" w:eastAsia="SimSun" w:hAnsi="Garamond" w:cs="Times"/>
          <w:color w:val="333333"/>
        </w:rPr>
        <w:t>simulation results</w:t>
      </w:r>
      <w:r w:rsidR="008B0FF1">
        <w:rPr>
          <w:rFonts w:ascii="Garamond" w:eastAsia="SimSun" w:hAnsi="Garamond" w:cs="Times"/>
          <w:color w:val="333333"/>
        </w:rPr>
        <w:t xml:space="preserve"> </w:t>
      </w:r>
      <w:r w:rsidR="000C0791">
        <w:rPr>
          <w:rFonts w:ascii="Garamond" w:eastAsia="SimSun" w:hAnsi="Garamond" w:cs="Times"/>
          <w:color w:val="333333"/>
        </w:rPr>
        <w:t>in Robert et</w:t>
      </w:r>
      <w:r w:rsidR="002C3DAB">
        <w:rPr>
          <w:rFonts w:ascii="Garamond" w:eastAsia="SimSun" w:hAnsi="Garamond" w:cs="Times"/>
          <w:color w:val="333333"/>
        </w:rPr>
        <w:t xml:space="preserve"> al.</w:t>
      </w:r>
      <w:r w:rsidR="000C0791">
        <w:rPr>
          <w:rFonts w:ascii="Garamond" w:eastAsia="SimSun" w:hAnsi="Garamond" w:cs="Times"/>
          <w:color w:val="333333"/>
        </w:rPr>
        <w:t xml:space="preserve"> </w:t>
      </w:r>
      <w:r w:rsidR="0096392F">
        <w:rPr>
          <w:rFonts w:ascii="Garamond" w:eastAsia="SimSun" w:hAnsi="Garamond" w:cs="Times"/>
          <w:color w:val="333333"/>
        </w:rPr>
        <w:t>(</w:t>
      </w:r>
      <w:r w:rsidR="000C0791">
        <w:rPr>
          <w:rFonts w:ascii="Garamond" w:eastAsia="SimSun" w:hAnsi="Garamond" w:cs="Times"/>
          <w:color w:val="333333"/>
        </w:rPr>
        <w:t>2017</w:t>
      </w:r>
      <w:r w:rsidR="0096392F">
        <w:rPr>
          <w:rFonts w:ascii="Garamond" w:eastAsia="SimSun" w:hAnsi="Garamond" w:cs="Times"/>
          <w:color w:val="333333"/>
        </w:rPr>
        <w:t>)</w:t>
      </w:r>
      <w:r w:rsidR="000C0791">
        <w:rPr>
          <w:rFonts w:ascii="Garamond" w:eastAsia="SimSun" w:hAnsi="Garamond" w:cs="Times"/>
          <w:color w:val="333333"/>
        </w:rPr>
        <w:t xml:space="preserve">. </w:t>
      </w:r>
      <w:r w:rsidR="000A5EB2">
        <w:rPr>
          <w:rFonts w:ascii="Garamond" w:eastAsia="SimSun" w:hAnsi="Garamond" w:cs="Times"/>
          <w:color w:val="333333"/>
        </w:rPr>
        <w:t>Taking the</w:t>
      </w:r>
      <w:ins w:id="306" w:author="Baylis, Katherine R" w:date="2020-05-04T12:38:00Z">
        <w:r w:rsidR="008E51C6">
          <w:rPr>
            <w:rFonts w:ascii="Garamond" w:eastAsia="SimSun" w:hAnsi="Garamond" w:cs="Times"/>
            <w:color w:val="333333"/>
          </w:rPr>
          <w:t>se correlations</w:t>
        </w:r>
      </w:ins>
      <w:del w:id="307" w:author="Baylis, Katherine R" w:date="2020-05-04T12:38:00Z">
        <w:r w:rsidR="000A5EB2" w:rsidDel="008E51C6">
          <w:rPr>
            <w:rFonts w:ascii="Garamond" w:eastAsia="SimSun" w:hAnsi="Garamond" w:cs="Times"/>
            <w:color w:val="333333"/>
          </w:rPr>
          <w:delText>se</w:delText>
        </w:r>
      </w:del>
      <w:r w:rsidR="000A5EB2">
        <w:rPr>
          <w:rFonts w:ascii="Garamond" w:eastAsia="SimSun" w:hAnsi="Garamond" w:cs="Times"/>
          <w:color w:val="333333"/>
        </w:rPr>
        <w:t xml:space="preserve"> into consideration</w:t>
      </w:r>
      <w:ins w:id="308" w:author="Baylis, Katherine R" w:date="2020-05-04T12:38:00Z">
        <w:r w:rsidR="008E51C6">
          <w:rPr>
            <w:rFonts w:ascii="Garamond" w:eastAsia="SimSun" w:hAnsi="Garamond" w:cs="Times"/>
            <w:color w:val="333333"/>
          </w:rPr>
          <w:t xml:space="preserve"> and the objective to forecast future outcomes</w:t>
        </w:r>
      </w:ins>
      <w:r w:rsidR="000A5EB2">
        <w:rPr>
          <w:rFonts w:ascii="Garamond" w:eastAsia="SimSun" w:hAnsi="Garamond" w:cs="Times"/>
          <w:color w:val="333333"/>
        </w:rPr>
        <w:t xml:space="preserve">, this paper </w:t>
      </w:r>
      <w:r w:rsidR="00A46EA0">
        <w:rPr>
          <w:rFonts w:ascii="Garamond" w:eastAsia="SimSun" w:hAnsi="Garamond" w:cs="Times"/>
          <w:color w:val="333333"/>
        </w:rPr>
        <w:t>chooses</w:t>
      </w:r>
      <w:r w:rsidR="000A5EB2">
        <w:rPr>
          <w:rFonts w:ascii="Garamond" w:eastAsia="SimSun" w:hAnsi="Garamond" w:cs="Times"/>
          <w:color w:val="333333"/>
        </w:rPr>
        <w:t xml:space="preserve"> </w:t>
      </w:r>
      <w:r w:rsidR="005245DF">
        <w:rPr>
          <w:rFonts w:ascii="Garamond" w:eastAsia="SimSun" w:hAnsi="Garamond" w:cs="Times"/>
          <w:color w:val="333333"/>
        </w:rPr>
        <w:t xml:space="preserve">the </w:t>
      </w:r>
      <w:r w:rsidR="000A5EB2">
        <w:rPr>
          <w:rFonts w:ascii="Garamond" w:eastAsia="SimSun" w:hAnsi="Garamond" w:cs="Times"/>
          <w:color w:val="333333"/>
        </w:rPr>
        <w:t>year split</w:t>
      </w:r>
      <w:r w:rsidR="005245DF">
        <w:rPr>
          <w:rFonts w:ascii="Garamond" w:eastAsia="SimSun" w:hAnsi="Garamond" w:cs="Times"/>
          <w:color w:val="333333"/>
        </w:rPr>
        <w:t xml:space="preserve"> as the</w:t>
      </w:r>
      <w:ins w:id="309" w:author="Baylis, Katherine R" w:date="2020-05-04T12:38:00Z">
        <w:r w:rsidR="008E51C6">
          <w:rPr>
            <w:rFonts w:ascii="Garamond" w:eastAsia="SimSun" w:hAnsi="Garamond" w:cs="Times"/>
            <w:color w:val="333333"/>
          </w:rPr>
          <w:t xml:space="preserve"> primary</w:t>
        </w:r>
      </w:ins>
      <w:r w:rsidR="005245DF">
        <w:rPr>
          <w:rFonts w:ascii="Garamond" w:eastAsia="SimSun" w:hAnsi="Garamond" w:cs="Times"/>
          <w:color w:val="333333"/>
        </w:rPr>
        <w:t xml:space="preserve"> data split strategy. </w:t>
      </w:r>
      <w:r w:rsidR="00EA0F95">
        <w:rPr>
          <w:rFonts w:ascii="Garamond" w:eastAsia="SimSun" w:hAnsi="Garamond" w:cs="Times"/>
          <w:color w:val="333333"/>
        </w:rPr>
        <w:t>In other words, we u</w:t>
      </w:r>
      <w:r w:rsidR="00443509" w:rsidRPr="00BF7061">
        <w:rPr>
          <w:rFonts w:ascii="Garamond" w:eastAsia="SimSun" w:hAnsi="Garamond" w:cs="Times"/>
          <w:color w:val="333333"/>
        </w:rPr>
        <w:t>s</w:t>
      </w:r>
      <w:r w:rsidR="00EA0F95">
        <w:rPr>
          <w:rFonts w:ascii="Garamond" w:eastAsia="SimSun" w:hAnsi="Garamond" w:cs="Times"/>
          <w:color w:val="333333"/>
        </w:rPr>
        <w:t>e</w:t>
      </w:r>
      <w:r w:rsidR="00443509" w:rsidRPr="00BF7061">
        <w:rPr>
          <w:rFonts w:ascii="Garamond" w:eastAsia="SimSun" w:hAnsi="Garamond" w:cs="Times"/>
          <w:color w:val="333333"/>
        </w:rPr>
        <w:t xml:space="preserve"> </w:t>
      </w:r>
      <w:r w:rsidR="00ED53E2">
        <w:rPr>
          <w:rFonts w:ascii="Garamond" w:eastAsia="SimSun" w:hAnsi="Garamond" w:cs="Times"/>
          <w:color w:val="333333"/>
        </w:rPr>
        <w:t xml:space="preserve">all the previous years’ data </w:t>
      </w:r>
      <w:r w:rsidR="00443509" w:rsidRPr="00BF7061">
        <w:rPr>
          <w:rFonts w:ascii="Garamond" w:eastAsia="SimSun" w:hAnsi="Garamond" w:cs="Times"/>
          <w:color w:val="333333"/>
        </w:rPr>
        <w:t xml:space="preserve">as </w:t>
      </w:r>
      <w:r w:rsidR="00F86D68">
        <w:rPr>
          <w:rFonts w:ascii="Garamond" w:eastAsia="SimSun" w:hAnsi="Garamond" w:cs="Times"/>
          <w:color w:val="333333"/>
        </w:rPr>
        <w:t>the</w:t>
      </w:r>
      <w:r w:rsidR="00443509" w:rsidRPr="00BF7061">
        <w:rPr>
          <w:rFonts w:ascii="Garamond" w:eastAsia="SimSun" w:hAnsi="Garamond" w:cs="Times"/>
          <w:color w:val="333333"/>
        </w:rPr>
        <w:t xml:space="preserve"> training set to </w:t>
      </w:r>
      <w:r w:rsidR="005E6582">
        <w:rPr>
          <w:rFonts w:ascii="Garamond" w:eastAsia="SimSun" w:hAnsi="Garamond" w:cs="Times"/>
          <w:color w:val="333333"/>
        </w:rPr>
        <w:t xml:space="preserve">predict food security </w:t>
      </w:r>
      <w:r w:rsidR="00443509" w:rsidRPr="00BF7061">
        <w:rPr>
          <w:rFonts w:ascii="Garamond" w:eastAsia="SimSun" w:hAnsi="Garamond" w:cs="Times"/>
          <w:color w:val="333333"/>
        </w:rPr>
        <w:t xml:space="preserve">in </w:t>
      </w:r>
      <w:r w:rsidR="00ED53E2">
        <w:rPr>
          <w:rFonts w:ascii="Garamond" w:eastAsia="SimSun" w:hAnsi="Garamond" w:cs="Times"/>
          <w:color w:val="333333"/>
        </w:rPr>
        <w:t>the last</w:t>
      </w:r>
      <w:r w:rsidR="00B1095C">
        <w:rPr>
          <w:rFonts w:ascii="Garamond" w:eastAsia="SimSun" w:hAnsi="Garamond" w:cs="Times"/>
          <w:color w:val="333333"/>
        </w:rPr>
        <w:t xml:space="preserve"> year</w:t>
      </w:r>
      <w:r w:rsidR="000263FB">
        <w:rPr>
          <w:rFonts w:ascii="Garamond" w:eastAsia="SimSun" w:hAnsi="Garamond" w:cs="Times"/>
          <w:color w:val="333333"/>
        </w:rPr>
        <w:t xml:space="preserve"> </w:t>
      </w:r>
      <w:del w:id="310" w:author="Baylis, Katherine R" w:date="2020-05-04T12:38:00Z">
        <w:r w:rsidR="000263FB" w:rsidDel="008E51C6">
          <w:rPr>
            <w:rFonts w:ascii="Garamond" w:eastAsia="SimSun" w:hAnsi="Garamond" w:cs="Times"/>
            <w:color w:val="333333"/>
          </w:rPr>
          <w:delText>that we can get</w:delText>
        </w:r>
      </w:del>
      <w:ins w:id="311" w:author="Baylis, Katherine R" w:date="2020-05-04T12:38:00Z">
        <w:r w:rsidR="008E51C6">
          <w:rPr>
            <w:rFonts w:ascii="Garamond" w:eastAsia="SimSun" w:hAnsi="Garamond" w:cs="Times"/>
            <w:color w:val="333333"/>
          </w:rPr>
          <w:t>of</w:t>
        </w:r>
      </w:ins>
      <w:r w:rsidR="000263FB">
        <w:rPr>
          <w:rFonts w:ascii="Garamond" w:eastAsia="SimSun" w:hAnsi="Garamond" w:cs="Times"/>
          <w:color w:val="333333"/>
        </w:rPr>
        <w:t xml:space="preserve"> data</w:t>
      </w:r>
      <w:ins w:id="312" w:author="Baylis, Katherine R" w:date="2020-05-04T12:39:00Z">
        <w:r w:rsidR="008E51C6">
          <w:rPr>
            <w:rFonts w:ascii="Garamond" w:eastAsia="SimSun" w:hAnsi="Garamond" w:cs="Times"/>
            <w:color w:val="333333"/>
          </w:rPr>
          <w:t xml:space="preserve"> available</w:t>
        </w:r>
      </w:ins>
      <w:r w:rsidR="00443509" w:rsidRPr="00BF7061">
        <w:rPr>
          <w:rFonts w:ascii="Garamond" w:eastAsia="SimSun" w:hAnsi="Garamond" w:cs="Times"/>
          <w:color w:val="333333"/>
        </w:rPr>
        <w:t xml:space="preserve">. </w:t>
      </w:r>
      <w:r w:rsidR="00F86D68">
        <w:rPr>
          <w:rFonts w:ascii="Garamond" w:eastAsia="SimSun" w:hAnsi="Garamond" w:cs="Times"/>
          <w:color w:val="333333"/>
        </w:rPr>
        <w:t>Survey data collected in another year or wave ha</w:t>
      </w:r>
      <w:ins w:id="313" w:author="Baylis, Katherine R" w:date="2020-05-04T12:39:00Z">
        <w:r w:rsidR="008E51C6">
          <w:rPr>
            <w:rFonts w:ascii="Garamond" w:eastAsia="SimSun" w:hAnsi="Garamond" w:cs="Times"/>
            <w:color w:val="333333"/>
          </w:rPr>
          <w:t>ve</w:t>
        </w:r>
      </w:ins>
      <w:del w:id="314" w:author="Baylis, Katherine R" w:date="2020-05-04T12:39:00Z">
        <w:r w:rsidR="000C236A" w:rsidDel="008E51C6">
          <w:rPr>
            <w:rFonts w:ascii="Garamond" w:eastAsia="SimSun" w:hAnsi="Garamond" w:cs="Times"/>
            <w:color w:val="333333"/>
          </w:rPr>
          <w:delText>ve</w:delText>
        </w:r>
      </w:del>
      <w:r w:rsidR="00F86D68">
        <w:rPr>
          <w:rFonts w:ascii="Garamond" w:eastAsia="SimSun" w:hAnsi="Garamond" w:cs="Times"/>
          <w:color w:val="333333"/>
        </w:rPr>
        <w:t xml:space="preserve"> weaker ties with the training data </w:t>
      </w:r>
      <w:r w:rsidR="000C236A">
        <w:rPr>
          <w:rFonts w:ascii="Garamond" w:eastAsia="SimSun" w:hAnsi="Garamond" w:cs="Times"/>
          <w:color w:val="333333"/>
        </w:rPr>
        <w:t>because</w:t>
      </w:r>
      <w:r w:rsidR="00F86D68">
        <w:rPr>
          <w:rFonts w:ascii="Garamond" w:eastAsia="SimSun" w:hAnsi="Garamond" w:cs="Times"/>
          <w:color w:val="333333"/>
        </w:rPr>
        <w:t xml:space="preserve"> </w:t>
      </w:r>
      <w:r w:rsidR="000C236A">
        <w:rPr>
          <w:rFonts w:ascii="Garamond" w:eastAsia="SimSun" w:hAnsi="Garamond" w:cs="Times"/>
          <w:color w:val="333333"/>
        </w:rPr>
        <w:t>the time difference i</w:t>
      </w:r>
      <w:r w:rsidR="00BF7A18">
        <w:rPr>
          <w:rFonts w:ascii="Garamond" w:eastAsia="SimSun" w:hAnsi="Garamond" w:cs="Times"/>
          <w:color w:val="333333"/>
        </w:rPr>
        <w:t>s</w:t>
      </w:r>
      <w:ins w:id="315" w:author="Baylis, Katherine R" w:date="2020-05-04T12:39:00Z">
        <w:r w:rsidR="008E51C6">
          <w:rPr>
            <w:rFonts w:ascii="Garamond" w:eastAsia="SimSun" w:hAnsi="Garamond" w:cs="Times"/>
            <w:color w:val="333333"/>
          </w:rPr>
          <w:t xml:space="preserve"> relatively</w:t>
        </w:r>
      </w:ins>
      <w:r w:rsidR="00BF7A18">
        <w:rPr>
          <w:rFonts w:ascii="Garamond" w:eastAsia="SimSun" w:hAnsi="Garamond" w:cs="Times"/>
          <w:color w:val="333333"/>
        </w:rPr>
        <w:t xml:space="preserve"> long </w:t>
      </w:r>
      <w:r w:rsidR="00F86D68">
        <w:rPr>
          <w:rFonts w:ascii="Garamond" w:eastAsia="SimSun" w:hAnsi="Garamond" w:cs="Times"/>
          <w:color w:val="333333"/>
        </w:rPr>
        <w:t xml:space="preserve">and </w:t>
      </w:r>
      <w:del w:id="316" w:author="Baylis, Katherine R" w:date="2020-05-04T12:39:00Z">
        <w:r w:rsidR="00F86D68" w:rsidDel="008E51C6">
          <w:rPr>
            <w:rFonts w:ascii="Garamond" w:eastAsia="SimSun" w:hAnsi="Garamond" w:cs="Times"/>
            <w:color w:val="333333"/>
          </w:rPr>
          <w:delText xml:space="preserve">that </w:delText>
        </w:r>
      </w:del>
      <w:r w:rsidR="00F86D68">
        <w:rPr>
          <w:rFonts w:ascii="Garamond" w:eastAsia="SimSun" w:hAnsi="Garamond" w:cs="Times"/>
          <w:color w:val="333333"/>
        </w:rPr>
        <w:t xml:space="preserve">not all villages are repeatedly visited. </w:t>
      </w:r>
      <w:ins w:id="317" w:author="Baylis, Katherine R" w:date="2020-05-04T12:39:00Z">
        <w:r w:rsidR="008E51C6">
          <w:rPr>
            <w:rFonts w:ascii="Garamond" w:eastAsia="SimSun" w:hAnsi="Garamond" w:cs="Times"/>
            <w:color w:val="333333"/>
          </w:rPr>
          <w:t>Conversely, if we split over space within a year, s</w:t>
        </w:r>
      </w:ins>
      <w:del w:id="318" w:author="Baylis, Katherine R" w:date="2020-05-04T12:39:00Z">
        <w:r w:rsidR="009048B5" w:rsidDel="008E51C6">
          <w:rPr>
            <w:rFonts w:ascii="Garamond" w:eastAsia="SimSun" w:hAnsi="Garamond" w:cs="Times"/>
            <w:color w:val="333333"/>
          </w:rPr>
          <w:delText>S</w:delText>
        </w:r>
      </w:del>
      <w:r w:rsidR="009048B5">
        <w:rPr>
          <w:rFonts w:ascii="Garamond" w:eastAsia="SimSun" w:hAnsi="Garamond" w:cs="Times"/>
          <w:color w:val="333333"/>
        </w:rPr>
        <w:t xml:space="preserve">patial correlation between </w:t>
      </w:r>
      <w:r w:rsidR="00A96DDB">
        <w:rPr>
          <w:rFonts w:ascii="Garamond" w:eastAsia="SimSun" w:hAnsi="Garamond" w:cs="Times"/>
          <w:color w:val="333333"/>
        </w:rPr>
        <w:t>geographically close points</w:t>
      </w:r>
      <w:del w:id="319" w:author="Baylis, Katherine R" w:date="2020-05-04T12:40:00Z">
        <w:r w:rsidR="00227EEB" w:rsidDel="008E51C6">
          <w:rPr>
            <w:rFonts w:ascii="Garamond" w:eastAsia="SimSun" w:hAnsi="Garamond" w:cs="Times"/>
            <w:color w:val="333333"/>
          </w:rPr>
          <w:delText xml:space="preserve"> in space</w:delText>
        </w:r>
      </w:del>
      <w:r w:rsidR="00227EEB">
        <w:rPr>
          <w:rFonts w:ascii="Garamond" w:eastAsia="SimSun" w:hAnsi="Garamond" w:cs="Times"/>
          <w:color w:val="333333"/>
        </w:rPr>
        <w:t xml:space="preserve"> </w:t>
      </w:r>
      <w:del w:id="320" w:author="Baylis, Katherine R" w:date="2020-05-04T12:40:00Z">
        <w:r w:rsidR="00227EEB" w:rsidDel="008E51C6">
          <w:rPr>
            <w:rFonts w:ascii="Garamond" w:eastAsia="SimSun" w:hAnsi="Garamond" w:cs="Times"/>
            <w:color w:val="333333"/>
          </w:rPr>
          <w:delText xml:space="preserve">with similarity but are separated into training and testing </w:delText>
        </w:r>
      </w:del>
      <w:r w:rsidR="00227EEB">
        <w:rPr>
          <w:rFonts w:ascii="Garamond" w:eastAsia="SimSun" w:hAnsi="Garamond" w:cs="Times"/>
          <w:color w:val="333333"/>
        </w:rPr>
        <w:t xml:space="preserve">might create </w:t>
      </w:r>
      <w:r w:rsidR="00A96DDB">
        <w:rPr>
          <w:rFonts w:ascii="Garamond" w:eastAsia="SimSun" w:hAnsi="Garamond" w:cs="Times"/>
          <w:color w:val="333333"/>
        </w:rPr>
        <w:t xml:space="preserve">an </w:t>
      </w:r>
      <w:r w:rsidR="00227EEB">
        <w:rPr>
          <w:rFonts w:ascii="Garamond" w:eastAsia="SimSun" w:hAnsi="Garamond" w:cs="Times"/>
          <w:color w:val="333333"/>
        </w:rPr>
        <w:t xml:space="preserve">upward bias on the out-of-sample performance. </w:t>
      </w:r>
      <w:ins w:id="321" w:author="Baylis, Katherine R" w:date="2020-05-04T12:41:00Z">
        <w:r w:rsidR="008E51C6">
          <w:rPr>
            <w:rFonts w:ascii="Garamond" w:eastAsia="SimSun" w:hAnsi="Garamond" w:cs="Times"/>
            <w:color w:val="333333"/>
          </w:rPr>
          <w:t xml:space="preserve">Similarly, a purely random split model would likely include </w:t>
        </w:r>
      </w:ins>
      <w:r w:rsidR="00A96DDB">
        <w:rPr>
          <w:rFonts w:ascii="Garamond" w:eastAsia="SimSun" w:hAnsi="Garamond" w:cs="Times"/>
          <w:color w:val="333333"/>
        </w:rPr>
        <w:t xml:space="preserve">a </w:t>
      </w:r>
      <w:ins w:id="322" w:author="Baylis, Katherine R" w:date="2020-05-04T12:41:00Z">
        <w:r w:rsidR="008E51C6">
          <w:rPr>
            <w:rFonts w:ascii="Garamond" w:eastAsia="SimSun" w:hAnsi="Garamond" w:cs="Times"/>
            <w:color w:val="333333"/>
          </w:rPr>
          <w:t xml:space="preserve">spatial correlation between training and test sets, rendering </w:t>
        </w:r>
      </w:ins>
      <w:commentRangeStart w:id="323"/>
      <w:del w:id="324" w:author="Baylis, Katherine R" w:date="2020-05-04T12:41:00Z">
        <w:r w:rsidR="00E97B33" w:rsidDel="008E51C6">
          <w:rPr>
            <w:rFonts w:ascii="Garamond" w:eastAsia="SimSun" w:hAnsi="Garamond" w:cs="Times"/>
            <w:color w:val="333333"/>
          </w:rPr>
          <w:delText>A s</w:delText>
        </w:r>
        <w:r w:rsidR="00227EEB" w:rsidDel="008E51C6">
          <w:rPr>
            <w:rFonts w:ascii="Garamond" w:eastAsia="SimSun" w:hAnsi="Garamond" w:cs="Times"/>
            <w:color w:val="333333"/>
          </w:rPr>
          <w:delText xml:space="preserve">imilar argument can be made for a purely random split method, as </w:delText>
        </w:r>
      </w:del>
      <w:r w:rsidR="00227EEB">
        <w:rPr>
          <w:rFonts w:ascii="Garamond" w:eastAsia="SimSun" w:hAnsi="Garamond" w:cs="Times"/>
          <w:color w:val="333333"/>
        </w:rPr>
        <w:t xml:space="preserve">the independence assumption of the testing set </w:t>
      </w:r>
      <w:del w:id="325" w:author="Baylis, Katherine R" w:date="2020-05-04T12:41:00Z">
        <w:r w:rsidR="00227EEB" w:rsidDel="008E51C6">
          <w:rPr>
            <w:rFonts w:ascii="Garamond" w:eastAsia="SimSun" w:hAnsi="Garamond" w:cs="Times"/>
            <w:color w:val="333333"/>
          </w:rPr>
          <w:delText xml:space="preserve">would </w:delText>
        </w:r>
      </w:del>
      <w:r w:rsidR="00227EEB">
        <w:rPr>
          <w:rFonts w:ascii="Garamond" w:eastAsia="SimSun" w:hAnsi="Garamond" w:cs="Times"/>
          <w:color w:val="333333"/>
        </w:rPr>
        <w:t xml:space="preserve">no longer </w:t>
      </w:r>
      <w:del w:id="326" w:author="Baylis, Katherine R" w:date="2020-05-04T12:41:00Z">
        <w:r w:rsidR="00227EEB" w:rsidDel="008E51C6">
          <w:rPr>
            <w:rFonts w:ascii="Garamond" w:eastAsia="SimSun" w:hAnsi="Garamond" w:cs="Times"/>
            <w:color w:val="333333"/>
          </w:rPr>
          <w:delText xml:space="preserve">be </w:delText>
        </w:r>
      </w:del>
      <w:r w:rsidR="00227EEB">
        <w:rPr>
          <w:rFonts w:ascii="Garamond" w:eastAsia="SimSun" w:hAnsi="Garamond" w:cs="Times"/>
          <w:color w:val="333333"/>
        </w:rPr>
        <w:t xml:space="preserve">valid. </w:t>
      </w:r>
      <w:commentRangeEnd w:id="323"/>
      <w:r w:rsidR="00D01CF9">
        <w:rPr>
          <w:rStyle w:val="CommentReference"/>
        </w:rPr>
        <w:commentReference w:id="323"/>
      </w:r>
    </w:p>
    <w:p w14:paraId="6EFEE853" w14:textId="40B97ABA" w:rsidR="00575F06" w:rsidRPr="00D57CC7" w:rsidRDefault="00575F06" w:rsidP="00575F06">
      <w:pPr>
        <w:spacing w:line="480" w:lineRule="auto"/>
        <w:rPr>
          <w:rFonts w:ascii="Garamond" w:eastAsia="SimSun" w:hAnsi="Garamond" w:cs="Times"/>
          <w:b/>
          <w:i/>
          <w:strike/>
          <w:color w:val="333333"/>
        </w:rPr>
      </w:pPr>
      <w:r w:rsidRPr="00D57CC7">
        <w:rPr>
          <w:rFonts w:ascii="Garamond" w:eastAsia="SimSun" w:hAnsi="Garamond" w:cs="Times"/>
          <w:b/>
          <w:i/>
          <w:strike/>
          <w:color w:val="333333"/>
        </w:rPr>
        <w:t xml:space="preserve">Data </w:t>
      </w:r>
      <w:r w:rsidR="003C4019" w:rsidRPr="00D57CC7">
        <w:rPr>
          <w:rFonts w:ascii="Garamond" w:eastAsia="SimSun" w:hAnsi="Garamond" w:cs="Times"/>
          <w:b/>
          <w:i/>
          <w:strike/>
          <w:color w:val="333333"/>
        </w:rPr>
        <w:t>s</w:t>
      </w:r>
      <w:r w:rsidRPr="00D57CC7">
        <w:rPr>
          <w:rFonts w:ascii="Garamond" w:eastAsia="SimSun" w:hAnsi="Garamond" w:cs="Times"/>
          <w:b/>
          <w:i/>
          <w:strike/>
          <w:color w:val="333333"/>
        </w:rPr>
        <w:t xml:space="preserve">egmentation  </w:t>
      </w:r>
    </w:p>
    <w:p w14:paraId="4A84648E" w14:textId="131D8546" w:rsidR="00826CCF" w:rsidRPr="00D57CC7" w:rsidRDefault="00950011" w:rsidP="00507C02">
      <w:pPr>
        <w:spacing w:line="480" w:lineRule="auto"/>
        <w:ind w:left="720"/>
        <w:rPr>
          <w:rFonts w:ascii="Garamond" w:eastAsia="SimSun" w:hAnsi="Garamond" w:cs="Times"/>
          <w:strike/>
          <w:color w:val="333333"/>
        </w:rPr>
      </w:pPr>
      <w:r w:rsidRPr="00D57CC7">
        <w:rPr>
          <w:rFonts w:ascii="Garamond" w:eastAsia="SimSun" w:hAnsi="Garamond" w:cs="Times"/>
          <w:strike/>
          <w:color w:val="333333"/>
        </w:rPr>
        <w:lastRenderedPageBreak/>
        <w:t>Data segmentation is another choice to make in defining our training dataset. Due to the heterogeneity of different countries and regions, including more data in the training data</w:t>
      </w:r>
      <w:r w:rsidR="00C755F0" w:rsidRPr="00D57CC7">
        <w:rPr>
          <w:rFonts w:ascii="Garamond" w:eastAsia="SimSun" w:hAnsi="Garamond" w:cs="Times"/>
          <w:strike/>
          <w:color w:val="333333"/>
        </w:rPr>
        <w:t>,</w:t>
      </w:r>
      <w:r w:rsidRPr="00D57CC7">
        <w:rPr>
          <w:rFonts w:ascii="Garamond" w:eastAsia="SimSun" w:hAnsi="Garamond" w:cs="Times"/>
          <w:strike/>
          <w:color w:val="333333"/>
        </w:rPr>
        <w:t xml:space="preserve"> </w:t>
      </w:r>
      <w:r w:rsidR="00E912B7" w:rsidRPr="00D57CC7">
        <w:rPr>
          <w:rFonts w:ascii="Garamond" w:eastAsia="SimSun" w:hAnsi="Garamond" w:cs="Times"/>
          <w:strike/>
          <w:color w:val="333333"/>
        </w:rPr>
        <w:t>sometimes</w:t>
      </w:r>
      <w:r w:rsidRPr="00D57CC7">
        <w:rPr>
          <w:rFonts w:ascii="Garamond" w:eastAsia="SimSun" w:hAnsi="Garamond" w:cs="Times"/>
          <w:strike/>
          <w:color w:val="333333"/>
        </w:rPr>
        <w:t xml:space="preserve"> </w:t>
      </w:r>
      <w:r w:rsidR="00E912B7" w:rsidRPr="00D57CC7">
        <w:rPr>
          <w:rFonts w:ascii="Garamond" w:eastAsia="SimSun" w:hAnsi="Garamond" w:cs="Times"/>
          <w:strike/>
          <w:color w:val="333333"/>
        </w:rPr>
        <w:t xml:space="preserve">is </w:t>
      </w:r>
      <w:r w:rsidRPr="00D57CC7">
        <w:rPr>
          <w:rFonts w:ascii="Garamond" w:eastAsia="SimSun" w:hAnsi="Garamond" w:cs="Times"/>
          <w:strike/>
          <w:color w:val="333333"/>
        </w:rPr>
        <w:t>add</w:t>
      </w:r>
      <w:r w:rsidR="00E912B7" w:rsidRPr="00D57CC7">
        <w:rPr>
          <w:rFonts w:ascii="Garamond" w:eastAsia="SimSun" w:hAnsi="Garamond" w:cs="Times"/>
          <w:strike/>
          <w:color w:val="333333"/>
        </w:rPr>
        <w:t>ing</w:t>
      </w:r>
      <w:r w:rsidRPr="00D57CC7">
        <w:rPr>
          <w:rFonts w:ascii="Garamond" w:eastAsia="SimSun" w:hAnsi="Garamond" w:cs="Times"/>
          <w:strike/>
          <w:color w:val="333333"/>
        </w:rPr>
        <w:t xml:space="preserve"> more noise than information.</w:t>
      </w:r>
      <w:r w:rsidR="00FD5EA1" w:rsidRPr="00D57CC7">
        <w:rPr>
          <w:rFonts w:ascii="Garamond" w:eastAsia="SimSun" w:hAnsi="Garamond" w:cs="Times"/>
          <w:strike/>
          <w:color w:val="333333"/>
        </w:rPr>
        <w:t xml:space="preserve"> The concern of fitting a generic model on all the data that we can get </w:t>
      </w:r>
      <w:r w:rsidR="008276FB" w:rsidRPr="00D57CC7">
        <w:rPr>
          <w:rFonts w:ascii="Garamond" w:eastAsia="SimSun" w:hAnsi="Garamond" w:cs="Times"/>
          <w:strike/>
          <w:color w:val="333333"/>
        </w:rPr>
        <w:t xml:space="preserve">our </w:t>
      </w:r>
      <w:r w:rsidR="00FD5EA1" w:rsidRPr="00D57CC7">
        <w:rPr>
          <w:rFonts w:ascii="Garamond" w:eastAsia="SimSun" w:hAnsi="Garamond" w:cs="Times"/>
          <w:strike/>
          <w:color w:val="333333"/>
        </w:rPr>
        <w:t>hand</w:t>
      </w:r>
      <w:r w:rsidR="008276FB" w:rsidRPr="00D57CC7">
        <w:rPr>
          <w:rFonts w:ascii="Garamond" w:eastAsia="SimSun" w:hAnsi="Garamond" w:cs="Times"/>
          <w:strike/>
          <w:color w:val="333333"/>
        </w:rPr>
        <w:t>s on</w:t>
      </w:r>
      <w:r w:rsidR="00FD5EA1" w:rsidRPr="00D57CC7">
        <w:rPr>
          <w:rFonts w:ascii="Garamond" w:eastAsia="SimSun" w:hAnsi="Garamond" w:cs="Times"/>
          <w:strike/>
          <w:color w:val="333333"/>
        </w:rPr>
        <w:t xml:space="preserve"> is that the model tend</w:t>
      </w:r>
      <w:r w:rsidR="002647A9" w:rsidRPr="00D57CC7">
        <w:rPr>
          <w:rFonts w:ascii="Garamond" w:eastAsia="SimSun" w:hAnsi="Garamond" w:cs="Times"/>
          <w:strike/>
          <w:color w:val="333333"/>
        </w:rPr>
        <w:t>s</w:t>
      </w:r>
      <w:r w:rsidR="00FD5EA1" w:rsidRPr="00D57CC7">
        <w:rPr>
          <w:rFonts w:ascii="Garamond" w:eastAsia="SimSun" w:hAnsi="Garamond" w:cs="Times"/>
          <w:strike/>
          <w:color w:val="333333"/>
        </w:rPr>
        <w:t xml:space="preserve"> to work well on the country or region that take</w:t>
      </w:r>
      <w:r w:rsidR="002647A9" w:rsidRPr="00D57CC7">
        <w:rPr>
          <w:rFonts w:ascii="Garamond" w:eastAsia="SimSun" w:hAnsi="Garamond" w:cs="Times"/>
          <w:strike/>
          <w:color w:val="333333"/>
        </w:rPr>
        <w:t>s</w:t>
      </w:r>
      <w:r w:rsidR="00FD5EA1" w:rsidRPr="00D57CC7">
        <w:rPr>
          <w:rFonts w:ascii="Garamond" w:eastAsia="SimSun" w:hAnsi="Garamond" w:cs="Times"/>
          <w:strike/>
          <w:color w:val="333333"/>
        </w:rPr>
        <w:t xml:space="preserve"> up the large</w:t>
      </w:r>
      <w:r w:rsidR="008276FB" w:rsidRPr="00D57CC7">
        <w:rPr>
          <w:rFonts w:ascii="Garamond" w:eastAsia="SimSun" w:hAnsi="Garamond" w:cs="Times"/>
          <w:strike/>
          <w:color w:val="333333"/>
        </w:rPr>
        <w:t>r</w:t>
      </w:r>
      <w:r w:rsidR="00FD5EA1" w:rsidRPr="00D57CC7">
        <w:rPr>
          <w:rFonts w:ascii="Garamond" w:eastAsia="SimSun" w:hAnsi="Garamond" w:cs="Times"/>
          <w:strike/>
          <w:color w:val="333333"/>
        </w:rPr>
        <w:t xml:space="preserve"> portion </w:t>
      </w:r>
      <w:r w:rsidR="008276FB" w:rsidRPr="00D57CC7">
        <w:rPr>
          <w:rFonts w:ascii="Garamond" w:eastAsia="SimSun" w:hAnsi="Garamond" w:cs="Times"/>
          <w:strike/>
          <w:color w:val="333333"/>
        </w:rPr>
        <w:t xml:space="preserve">of the observations </w:t>
      </w:r>
      <w:r w:rsidR="00FD5EA1" w:rsidRPr="00D57CC7">
        <w:rPr>
          <w:rFonts w:ascii="Garamond" w:eastAsia="SimSun" w:hAnsi="Garamond" w:cs="Times"/>
          <w:strike/>
          <w:color w:val="333333"/>
        </w:rPr>
        <w:t xml:space="preserve">and perform poorly on </w:t>
      </w:r>
      <w:r w:rsidR="008276FB" w:rsidRPr="00D57CC7">
        <w:rPr>
          <w:rFonts w:ascii="Garamond" w:eastAsia="SimSun" w:hAnsi="Garamond" w:cs="Times"/>
          <w:strike/>
          <w:color w:val="333333"/>
        </w:rPr>
        <w:t xml:space="preserve">places </w:t>
      </w:r>
      <w:r w:rsidR="000B3A38" w:rsidRPr="00D57CC7">
        <w:rPr>
          <w:rFonts w:ascii="Garamond" w:eastAsia="SimSun" w:hAnsi="Garamond" w:cs="Times"/>
          <w:strike/>
          <w:color w:val="333333"/>
        </w:rPr>
        <w:t xml:space="preserve">with </w:t>
      </w:r>
      <w:r w:rsidR="002647A9" w:rsidRPr="00D57CC7">
        <w:rPr>
          <w:rFonts w:ascii="Garamond" w:eastAsia="SimSun" w:hAnsi="Garamond" w:cs="Times"/>
          <w:strike/>
          <w:color w:val="333333"/>
        </w:rPr>
        <w:t>fewer</w:t>
      </w:r>
      <w:r w:rsidR="000B3A38" w:rsidRPr="00D57CC7">
        <w:rPr>
          <w:rFonts w:ascii="Garamond" w:eastAsia="SimSun" w:hAnsi="Garamond" w:cs="Times"/>
          <w:strike/>
          <w:color w:val="333333"/>
        </w:rPr>
        <w:t xml:space="preserve"> survey data</w:t>
      </w:r>
      <w:r w:rsidR="00FD5EA1" w:rsidRPr="00D57CC7">
        <w:rPr>
          <w:rFonts w:ascii="Garamond" w:eastAsia="SimSun" w:hAnsi="Garamond" w:cs="Times"/>
          <w:strike/>
          <w:color w:val="333333"/>
        </w:rPr>
        <w:t xml:space="preserve">. </w:t>
      </w:r>
      <w:r w:rsidR="008276FB" w:rsidRPr="00D57CC7">
        <w:rPr>
          <w:rFonts w:ascii="Garamond" w:eastAsia="SimSun" w:hAnsi="Garamond" w:cs="Times"/>
          <w:strike/>
          <w:color w:val="333333"/>
        </w:rPr>
        <w:t xml:space="preserve">Especially when combined with the oversampling method, </w:t>
      </w:r>
      <w:r w:rsidR="00CC4992" w:rsidRPr="00D57CC7">
        <w:rPr>
          <w:rFonts w:ascii="Garamond" w:eastAsia="SimSun" w:hAnsi="Garamond" w:cs="Times"/>
          <w:strike/>
          <w:color w:val="333333"/>
        </w:rPr>
        <w:t xml:space="preserve">the </w:t>
      </w:r>
      <w:r w:rsidR="000B3A38" w:rsidRPr="00D57CC7">
        <w:rPr>
          <w:rFonts w:ascii="Garamond" w:eastAsia="SimSun" w:hAnsi="Garamond" w:cs="Times"/>
          <w:strike/>
          <w:color w:val="333333"/>
        </w:rPr>
        <w:t xml:space="preserve">model fit </w:t>
      </w:r>
      <w:r w:rsidR="00592E79" w:rsidRPr="00D57CC7">
        <w:rPr>
          <w:rFonts w:ascii="Garamond" w:eastAsia="SimSun" w:hAnsi="Garamond" w:cs="Times"/>
          <w:strike/>
          <w:color w:val="333333"/>
        </w:rPr>
        <w:t>on the whole sample perform</w:t>
      </w:r>
      <w:r w:rsidR="002647A9" w:rsidRPr="00D57CC7">
        <w:rPr>
          <w:rFonts w:ascii="Garamond" w:eastAsia="SimSun" w:hAnsi="Garamond" w:cs="Times"/>
          <w:strike/>
          <w:color w:val="333333"/>
        </w:rPr>
        <w:t>s</w:t>
      </w:r>
      <w:r w:rsidR="00592E79" w:rsidRPr="00D57CC7">
        <w:rPr>
          <w:rFonts w:ascii="Garamond" w:eastAsia="SimSun" w:hAnsi="Garamond" w:cs="Times"/>
          <w:strike/>
          <w:color w:val="333333"/>
        </w:rPr>
        <w:t xml:space="preserve"> </w:t>
      </w:r>
      <w:r w:rsidR="00E6020B" w:rsidRPr="00D57CC7">
        <w:rPr>
          <w:rFonts w:ascii="Garamond" w:eastAsia="SimSun" w:hAnsi="Garamond" w:cs="Times"/>
          <w:strike/>
          <w:color w:val="333333"/>
        </w:rPr>
        <w:t>worse in some areas more than the others (with more discussion</w:t>
      </w:r>
      <w:r w:rsidR="00D92061" w:rsidRPr="00D57CC7">
        <w:rPr>
          <w:rFonts w:ascii="Garamond" w:eastAsia="SimSun" w:hAnsi="Garamond" w:cs="Times" w:hint="eastAsia"/>
          <w:strike/>
          <w:color w:val="333333"/>
        </w:rPr>
        <w:t>s</w:t>
      </w:r>
      <w:r w:rsidR="00E6020B" w:rsidRPr="00D57CC7">
        <w:rPr>
          <w:rFonts w:ascii="Garamond" w:eastAsia="SimSun" w:hAnsi="Garamond" w:cs="Times"/>
          <w:strike/>
          <w:color w:val="333333"/>
        </w:rPr>
        <w:t xml:space="preserve"> in the error analysis section). </w:t>
      </w:r>
      <w:commentRangeStart w:id="327"/>
      <w:r w:rsidR="00D92061" w:rsidRPr="00D57CC7">
        <w:rPr>
          <w:rFonts w:ascii="Garamond" w:eastAsia="SimSun" w:hAnsi="Garamond" w:cs="Times"/>
          <w:strike/>
          <w:color w:val="333333"/>
        </w:rPr>
        <w:t>Also,</w:t>
      </w:r>
      <w:r w:rsidR="00B9731F" w:rsidRPr="00D57CC7">
        <w:rPr>
          <w:rFonts w:ascii="Garamond" w:eastAsia="SimSun" w:hAnsi="Garamond" w:cs="Times"/>
          <w:strike/>
          <w:color w:val="333333"/>
        </w:rPr>
        <w:t xml:space="preserve"> the </w:t>
      </w:r>
      <w:r w:rsidR="00D92061" w:rsidRPr="00D57CC7">
        <w:rPr>
          <w:rFonts w:ascii="Garamond" w:eastAsia="SimSun" w:hAnsi="Garamond" w:cs="Times"/>
          <w:strike/>
          <w:color w:val="333333"/>
        </w:rPr>
        <w:t xml:space="preserve">price </w:t>
      </w:r>
      <w:r w:rsidR="00B9731F" w:rsidRPr="00D57CC7">
        <w:rPr>
          <w:rFonts w:ascii="Garamond" w:eastAsia="SimSun" w:hAnsi="Garamond" w:cs="Times"/>
          <w:strike/>
          <w:color w:val="333333"/>
        </w:rPr>
        <w:t>v</w:t>
      </w:r>
      <w:r w:rsidR="00FD5EA1" w:rsidRPr="00D57CC7">
        <w:rPr>
          <w:rFonts w:ascii="Garamond" w:eastAsia="SimSun" w:hAnsi="Garamond" w:cs="Times" w:hint="eastAsia"/>
          <w:strike/>
          <w:color w:val="333333"/>
        </w:rPr>
        <w:t>aria</w:t>
      </w:r>
      <w:r w:rsidR="00FD5EA1" w:rsidRPr="00D57CC7">
        <w:rPr>
          <w:rFonts w:ascii="Garamond" w:eastAsia="SimSun" w:hAnsi="Garamond" w:cs="Times"/>
          <w:strike/>
          <w:color w:val="333333"/>
        </w:rPr>
        <w:t>ble</w:t>
      </w:r>
      <w:r w:rsidR="00B9731F" w:rsidRPr="00D57CC7">
        <w:rPr>
          <w:rFonts w:ascii="Garamond" w:eastAsia="SimSun" w:hAnsi="Garamond" w:cs="Times"/>
          <w:strike/>
          <w:color w:val="333333"/>
        </w:rPr>
        <w:t>s</w:t>
      </w:r>
      <w:r w:rsidR="00FD5EA1" w:rsidRPr="00D57CC7">
        <w:rPr>
          <w:rFonts w:ascii="Garamond" w:eastAsia="SimSun" w:hAnsi="Garamond" w:cs="Times"/>
          <w:strike/>
          <w:color w:val="333333"/>
        </w:rPr>
        <w:t xml:space="preserve"> across </w:t>
      </w:r>
      <w:r w:rsidR="00B9731F" w:rsidRPr="00D57CC7">
        <w:rPr>
          <w:rFonts w:ascii="Garamond" w:eastAsia="SimSun" w:hAnsi="Garamond" w:cs="Times"/>
          <w:strike/>
          <w:color w:val="333333"/>
        </w:rPr>
        <w:t xml:space="preserve">countries are not </w:t>
      </w:r>
      <w:r w:rsidR="002647A9" w:rsidRPr="00D57CC7">
        <w:rPr>
          <w:rFonts w:ascii="Garamond" w:eastAsia="SimSun" w:hAnsi="Garamond" w:cs="Times"/>
          <w:strike/>
          <w:color w:val="333333"/>
        </w:rPr>
        <w:t>entir</w:t>
      </w:r>
      <w:r w:rsidR="00D92061" w:rsidRPr="00D57CC7">
        <w:rPr>
          <w:rFonts w:ascii="Garamond" w:eastAsia="SimSun" w:hAnsi="Garamond" w:cs="Times"/>
          <w:strike/>
          <w:color w:val="333333"/>
        </w:rPr>
        <w:t>ely the same</w:t>
      </w:r>
      <w:r w:rsidR="002647A9" w:rsidRPr="00D57CC7">
        <w:rPr>
          <w:rFonts w:ascii="Garamond" w:eastAsia="SimSun" w:hAnsi="Garamond" w:cs="Times"/>
          <w:strike/>
          <w:color w:val="333333"/>
        </w:rPr>
        <w:t>,</w:t>
      </w:r>
      <w:r w:rsidR="00D92061" w:rsidRPr="00D57CC7">
        <w:rPr>
          <w:rFonts w:ascii="Garamond" w:eastAsia="SimSun" w:hAnsi="Garamond" w:cs="Times"/>
          <w:strike/>
          <w:color w:val="333333"/>
        </w:rPr>
        <w:t xml:space="preserve"> and as a result, we lose a few price variables </w:t>
      </w:r>
      <w:r w:rsidR="00D01CF9" w:rsidRPr="00D57CC7">
        <w:rPr>
          <w:rFonts w:ascii="Garamond" w:eastAsia="SimSun" w:hAnsi="Garamond" w:cs="Times"/>
          <w:strike/>
          <w:color w:val="333333"/>
        </w:rPr>
        <w:t>for grains that are not collected across the countries</w:t>
      </w:r>
      <w:r w:rsidR="00D92061" w:rsidRPr="00D57CC7">
        <w:rPr>
          <w:rFonts w:ascii="Garamond" w:eastAsia="SimSun" w:hAnsi="Garamond" w:cs="Times"/>
          <w:strike/>
          <w:color w:val="333333"/>
        </w:rPr>
        <w:t xml:space="preserve"> when we train the model on all the countries. </w:t>
      </w:r>
      <w:commentRangeEnd w:id="327"/>
      <w:r w:rsidR="00D01CF9" w:rsidRPr="00D57CC7">
        <w:rPr>
          <w:rStyle w:val="CommentReference"/>
          <w:strike/>
        </w:rPr>
        <w:commentReference w:id="327"/>
      </w:r>
      <w:r w:rsidR="00D01CF9" w:rsidRPr="00D57CC7">
        <w:rPr>
          <w:rFonts w:ascii="Garamond" w:eastAsia="SimSun" w:hAnsi="Garamond" w:cs="Times"/>
          <w:strike/>
          <w:color w:val="333333"/>
        </w:rPr>
        <w:t>To understand. …</w:t>
      </w:r>
      <w:r w:rsidR="00813682" w:rsidRPr="00D57CC7">
        <w:rPr>
          <w:rFonts w:ascii="Garamond" w:eastAsia="SimSun" w:hAnsi="Garamond" w:cs="Times"/>
          <w:strike/>
          <w:color w:val="333333"/>
        </w:rPr>
        <w:t>.,</w:t>
      </w:r>
      <w:r w:rsidR="00D01CF9" w:rsidRPr="00D57CC7">
        <w:rPr>
          <w:rFonts w:ascii="Garamond" w:eastAsia="SimSun" w:hAnsi="Garamond" w:cs="Times"/>
          <w:strike/>
          <w:color w:val="333333"/>
        </w:rPr>
        <w:t xml:space="preserve"> w</w:t>
      </w:r>
      <w:r w:rsidR="00575F06" w:rsidRPr="00D57CC7">
        <w:rPr>
          <w:rFonts w:ascii="Garamond" w:eastAsia="SimSun" w:hAnsi="Garamond" w:cs="Times"/>
          <w:strike/>
          <w:color w:val="333333"/>
        </w:rPr>
        <w:t>e compare the results of models trained on the entire dataset of three countries, with models trained by each country separately.</w:t>
      </w:r>
      <w:r w:rsidR="00D92061" w:rsidRPr="00D57CC7">
        <w:rPr>
          <w:rFonts w:ascii="Garamond" w:eastAsia="SimSun" w:hAnsi="Garamond" w:cs="Times"/>
          <w:strike/>
          <w:color w:val="333333"/>
        </w:rPr>
        <w:t xml:space="preserve"> </w:t>
      </w:r>
      <w:r w:rsidR="00750A6D" w:rsidRPr="00D57CC7">
        <w:rPr>
          <w:rFonts w:ascii="Garamond" w:eastAsia="SimSun" w:hAnsi="Garamond" w:cs="Times"/>
          <w:strike/>
          <w:color w:val="333333"/>
        </w:rPr>
        <w:t xml:space="preserve"> </w:t>
      </w:r>
    </w:p>
    <w:p w14:paraId="27B853F1" w14:textId="77777777" w:rsidR="00E611CA" w:rsidRDefault="00E611CA" w:rsidP="009B06C0">
      <w:pPr>
        <w:spacing w:line="480" w:lineRule="auto"/>
        <w:ind w:left="720"/>
        <w:rPr>
          <w:rFonts w:ascii="Garamond" w:eastAsia="SimSun" w:hAnsi="Garamond" w:cs="Times"/>
          <w:color w:val="333333"/>
        </w:rPr>
      </w:pPr>
    </w:p>
    <w:p w14:paraId="484DC547" w14:textId="721B9043" w:rsidR="00B65264" w:rsidRPr="004B5146" w:rsidRDefault="00B65264" w:rsidP="004B5146">
      <w:pPr>
        <w:spacing w:line="480" w:lineRule="auto"/>
        <w:rPr>
          <w:rFonts w:ascii="Garamond" w:eastAsia="SimSun" w:hAnsi="Garamond" w:cs="Times"/>
          <w:b/>
          <w:i/>
          <w:color w:val="333333"/>
        </w:rPr>
      </w:pPr>
      <w:r w:rsidRPr="004B5146">
        <w:rPr>
          <w:rFonts w:ascii="Garamond" w:eastAsia="SimSun" w:hAnsi="Garamond" w:cs="Times"/>
          <w:b/>
          <w:i/>
          <w:color w:val="333333"/>
        </w:rPr>
        <w:t xml:space="preserve">Classification </w:t>
      </w:r>
      <w:r w:rsidR="00FD32D8">
        <w:rPr>
          <w:rFonts w:ascii="Garamond" w:eastAsia="SimSun" w:hAnsi="Garamond" w:cs="Times"/>
          <w:b/>
          <w:i/>
          <w:color w:val="333333"/>
        </w:rPr>
        <w:t>a</w:t>
      </w:r>
      <w:r w:rsidRPr="004B5146">
        <w:rPr>
          <w:rFonts w:ascii="Garamond" w:eastAsia="SimSun" w:hAnsi="Garamond" w:cs="Times"/>
          <w:b/>
          <w:i/>
          <w:color w:val="333333"/>
        </w:rPr>
        <w:t xml:space="preserve">lgorithms </w:t>
      </w:r>
    </w:p>
    <w:p w14:paraId="2FB33A28" w14:textId="1338A8A8" w:rsidR="000F7CF8" w:rsidRDefault="00DB49E6" w:rsidP="00F571C9">
      <w:pPr>
        <w:spacing w:after="100" w:afterAutospacing="1" w:line="480" w:lineRule="auto"/>
        <w:ind w:left="720"/>
        <w:jc w:val="both"/>
        <w:rPr>
          <w:ins w:id="328" w:author="Baylis, Katherine R" w:date="2020-05-04T12:51:00Z"/>
          <w:rFonts w:ascii="Garamond" w:eastAsia="SimSun" w:hAnsi="Garamond" w:cs="Times"/>
          <w:color w:val="333333"/>
        </w:rPr>
      </w:pPr>
      <w:r w:rsidRPr="008E1963">
        <w:rPr>
          <w:rFonts w:ascii="Garamond" w:eastAsia="SimSun" w:hAnsi="Garamond" w:cs="Times"/>
          <w:color w:val="333333"/>
        </w:rPr>
        <w:t xml:space="preserve">For structured data like ours (unlike </w:t>
      </w:r>
      <w:r w:rsidR="00C04F6E">
        <w:rPr>
          <w:rFonts w:ascii="Garamond" w:eastAsia="SimSun" w:hAnsi="Garamond" w:cs="Times"/>
          <w:color w:val="333333"/>
        </w:rPr>
        <w:t xml:space="preserve">unstructured data like </w:t>
      </w:r>
      <w:r w:rsidRPr="008E1963">
        <w:rPr>
          <w:rFonts w:ascii="Garamond" w:eastAsia="SimSun" w:hAnsi="Garamond" w:cs="Times"/>
          <w:color w:val="333333"/>
        </w:rPr>
        <w:t>text or pure image</w:t>
      </w:r>
      <w:r w:rsidR="00C04F6E">
        <w:rPr>
          <w:rFonts w:ascii="Garamond" w:eastAsia="SimSun" w:hAnsi="Garamond" w:cs="Times"/>
          <w:color w:val="333333"/>
        </w:rPr>
        <w:t>s</w:t>
      </w:r>
      <w:r w:rsidRPr="008E1963">
        <w:rPr>
          <w:rFonts w:ascii="Garamond" w:eastAsia="SimSun" w:hAnsi="Garamond" w:cs="Times"/>
          <w:color w:val="333333"/>
        </w:rPr>
        <w:t>), tree-based methods are popular</w:t>
      </w:r>
      <w:r w:rsidR="0015363D">
        <w:rPr>
          <w:rFonts w:ascii="Garamond" w:eastAsia="SimSun" w:hAnsi="Garamond" w:cs="Times"/>
          <w:color w:val="333333"/>
        </w:rPr>
        <w:t>,</w:t>
      </w:r>
      <w:r w:rsidR="00BB1B51">
        <w:rPr>
          <w:rFonts w:ascii="Garamond" w:eastAsia="SimSun" w:hAnsi="Garamond" w:cs="Times"/>
          <w:color w:val="333333"/>
        </w:rPr>
        <w:t xml:space="preserve"> </w:t>
      </w:r>
      <w:r w:rsidR="00795B79">
        <w:rPr>
          <w:rFonts w:ascii="Garamond" w:eastAsia="SimSun" w:hAnsi="Garamond" w:cs="Times"/>
          <w:color w:val="333333"/>
        </w:rPr>
        <w:t xml:space="preserve">as they </w:t>
      </w:r>
      <w:r w:rsidR="00F84D8E">
        <w:rPr>
          <w:rFonts w:ascii="Garamond" w:eastAsia="SimSun" w:hAnsi="Garamond" w:cs="Times"/>
          <w:color w:val="333333"/>
        </w:rPr>
        <w:t xml:space="preserve">work well </w:t>
      </w:r>
      <w:r w:rsidR="00BB1B51">
        <w:rPr>
          <w:rFonts w:ascii="Garamond" w:eastAsia="SimSun" w:hAnsi="Garamond" w:cs="Times"/>
          <w:color w:val="333333"/>
        </w:rPr>
        <w:t>with the nonlinearit</w:t>
      </w:r>
      <w:r w:rsidR="00DB28F8">
        <w:rPr>
          <w:rFonts w:ascii="Garamond" w:eastAsia="SimSun" w:hAnsi="Garamond" w:cs="Times"/>
          <w:color w:val="333333"/>
        </w:rPr>
        <w:t xml:space="preserve">ies and </w:t>
      </w:r>
      <w:r w:rsidR="000E3AC3">
        <w:rPr>
          <w:rFonts w:ascii="Garamond" w:eastAsia="SimSun" w:hAnsi="Garamond" w:cs="Times"/>
          <w:color w:val="333333"/>
        </w:rPr>
        <w:t>a large number of variables</w:t>
      </w:r>
      <w:r w:rsidR="00BB1B51">
        <w:rPr>
          <w:rFonts w:ascii="Garamond" w:eastAsia="SimSun" w:hAnsi="Garamond" w:cs="Times"/>
          <w:color w:val="333333"/>
        </w:rPr>
        <w:t xml:space="preserve"> </w:t>
      </w:r>
      <w:r w:rsidR="00DF3B25">
        <w:rPr>
          <w:rFonts w:ascii="Garamond" w:eastAsia="SimSun" w:hAnsi="Garamond" w:cs="Times"/>
          <w:color w:val="333333"/>
        </w:rPr>
        <w:t xml:space="preserve">with different scales </w:t>
      </w:r>
      <w:r w:rsidR="00BB1B51">
        <w:rPr>
          <w:rFonts w:ascii="Garamond" w:eastAsia="SimSun" w:hAnsi="Garamond" w:cs="Times"/>
          <w:color w:val="333333"/>
        </w:rPr>
        <w:t>in the data</w:t>
      </w:r>
      <w:r w:rsidRPr="008E1963">
        <w:rPr>
          <w:rFonts w:ascii="Garamond" w:eastAsia="SimSun" w:hAnsi="Garamond" w:cs="Times"/>
          <w:color w:val="333333"/>
        </w:rPr>
        <w:t>.</w:t>
      </w:r>
      <w:r w:rsidR="00BB1B51">
        <w:rPr>
          <w:rFonts w:ascii="Garamond" w:eastAsia="SimSun" w:hAnsi="Garamond" w:cs="Times"/>
          <w:color w:val="333333"/>
        </w:rPr>
        <w:t xml:space="preserve"> </w:t>
      </w:r>
      <w:commentRangeStart w:id="329"/>
      <w:commentRangeStart w:id="330"/>
      <w:r w:rsidR="00F9066E" w:rsidRPr="00F9066E">
        <w:rPr>
          <w:rFonts w:ascii="Garamond" w:eastAsia="SimSun" w:hAnsi="Garamond" w:cs="Times"/>
          <w:color w:val="333333"/>
        </w:rPr>
        <w:t xml:space="preserve">Decision trees </w:t>
      </w:r>
      <w:r w:rsidR="00F9066E">
        <w:rPr>
          <w:rFonts w:ascii="Garamond" w:eastAsia="SimSun" w:hAnsi="Garamond" w:cs="Times"/>
          <w:color w:val="333333"/>
        </w:rPr>
        <w:t>also</w:t>
      </w:r>
      <w:r w:rsidR="00F9066E" w:rsidRPr="00F9066E">
        <w:rPr>
          <w:rFonts w:ascii="Garamond" w:eastAsia="SimSun" w:hAnsi="Garamond" w:cs="Times"/>
          <w:color w:val="333333"/>
        </w:rPr>
        <w:t xml:space="preserve"> make no distributional assumptions on the data</w:t>
      </w:r>
      <w:r w:rsidR="00F9066E">
        <w:rPr>
          <w:rFonts w:ascii="Garamond" w:eastAsia="SimSun" w:hAnsi="Garamond" w:cs="Times"/>
          <w:color w:val="333333"/>
        </w:rPr>
        <w:t xml:space="preserve"> to reduce the misspecification error</w:t>
      </w:r>
      <w:commentRangeEnd w:id="329"/>
      <w:r w:rsidR="008E51C6">
        <w:rPr>
          <w:rStyle w:val="CommentReference"/>
        </w:rPr>
        <w:commentReference w:id="329"/>
      </w:r>
      <w:commentRangeEnd w:id="330"/>
      <w:r w:rsidR="00321CFF">
        <w:rPr>
          <w:rStyle w:val="CommentReference"/>
        </w:rPr>
        <w:commentReference w:id="330"/>
      </w:r>
      <w:r w:rsidR="00F9066E">
        <w:rPr>
          <w:rFonts w:ascii="Garamond" w:eastAsia="SimSun" w:hAnsi="Garamond" w:cs="Times"/>
          <w:color w:val="333333"/>
        </w:rPr>
        <w:t>.</w:t>
      </w:r>
      <w:r w:rsidR="00F9066E" w:rsidRPr="00F9066E">
        <w:rPr>
          <w:rFonts w:ascii="Garamond" w:eastAsia="SimSun" w:hAnsi="Garamond" w:cs="Times"/>
          <w:color w:val="333333"/>
        </w:rPr>
        <w:t xml:space="preserve"> </w:t>
      </w:r>
      <w:r w:rsidR="005A4FF4">
        <w:rPr>
          <w:rFonts w:ascii="Garamond" w:eastAsia="SimSun" w:hAnsi="Garamond" w:cs="Times"/>
          <w:color w:val="333333"/>
        </w:rPr>
        <w:t>In this classification problem, e</w:t>
      </w:r>
      <w:r w:rsidR="00FE56F8" w:rsidRPr="005A4FF4">
        <w:rPr>
          <w:rFonts w:ascii="Garamond" w:eastAsia="SimSun" w:hAnsi="Garamond" w:cs="Times"/>
          <w:color w:val="333333"/>
        </w:rPr>
        <w:t xml:space="preserve">ach leaf is associated </w:t>
      </w:r>
      <w:r w:rsidR="000D4F7A" w:rsidRPr="005A4FF4">
        <w:rPr>
          <w:rFonts w:ascii="Garamond" w:eastAsia="SimSun" w:hAnsi="Garamond" w:cs="Times"/>
          <w:color w:val="333333"/>
        </w:rPr>
        <w:t>with a probability of falling into the secure or insecure category</w:t>
      </w:r>
      <w:r w:rsidR="00A96DDB">
        <w:rPr>
          <w:rFonts w:ascii="Garamond" w:eastAsia="SimSun" w:hAnsi="Garamond" w:cs="Times"/>
          <w:color w:val="333333"/>
        </w:rPr>
        <w:t>,</w:t>
      </w:r>
      <w:r w:rsidR="000F53B6" w:rsidRPr="005A4FF4">
        <w:rPr>
          <w:rFonts w:ascii="Garamond" w:eastAsia="SimSun" w:hAnsi="Garamond" w:cs="Times"/>
          <w:color w:val="333333"/>
        </w:rPr>
        <w:t xml:space="preserve"> and the probability is </w:t>
      </w:r>
      <w:r w:rsidR="005A4FF4" w:rsidRPr="005A4FF4">
        <w:rPr>
          <w:rFonts w:ascii="Garamond" w:eastAsia="SimSun" w:hAnsi="Garamond" w:cs="Times"/>
          <w:color w:val="333333"/>
        </w:rPr>
        <w:t xml:space="preserve">trained using the training dataset. </w:t>
      </w:r>
    </w:p>
    <w:p w14:paraId="5359E3B8" w14:textId="77777777" w:rsidR="000F7CF8" w:rsidRDefault="00F22BE7">
      <w:pPr>
        <w:spacing w:after="100" w:afterAutospacing="1" w:line="480" w:lineRule="auto"/>
        <w:ind w:left="720" w:firstLine="720"/>
        <w:jc w:val="both"/>
        <w:rPr>
          <w:ins w:id="331" w:author="Baylis, Katherine R" w:date="2020-05-04T12:55:00Z"/>
          <w:rFonts w:ascii="Garamond" w:eastAsia="SimSun" w:hAnsi="Garamond" w:cs="Times"/>
          <w:color w:val="333333"/>
        </w:rPr>
        <w:pPrChange w:id="332" w:author="Baylis, Katherine R" w:date="2020-05-04T12:51:00Z">
          <w:pPr>
            <w:spacing w:after="100" w:afterAutospacing="1" w:line="480" w:lineRule="auto"/>
            <w:ind w:left="720"/>
            <w:jc w:val="both"/>
          </w:pPr>
        </w:pPrChange>
      </w:pPr>
      <w:r>
        <w:rPr>
          <w:rFonts w:ascii="Garamond" w:eastAsia="SimSun" w:hAnsi="Garamond" w:cs="Times"/>
          <w:color w:val="333333"/>
        </w:rPr>
        <w:t xml:space="preserve">The main hyperparameter </w:t>
      </w:r>
      <w:ins w:id="333" w:author="Baylis, Katherine R" w:date="2020-05-04T12:49:00Z">
        <w:r w:rsidR="000F7CF8">
          <w:rPr>
            <w:rFonts w:ascii="Garamond" w:eastAsia="SimSun" w:hAnsi="Garamond" w:cs="Times"/>
            <w:color w:val="333333"/>
          </w:rPr>
          <w:t>associated with</w:t>
        </w:r>
      </w:ins>
      <w:del w:id="334" w:author="Baylis, Katherine R" w:date="2020-05-04T12:48:00Z">
        <w:r w:rsidDel="000F7CF8">
          <w:rPr>
            <w:rFonts w:ascii="Garamond" w:eastAsia="SimSun" w:hAnsi="Garamond" w:cs="Times"/>
            <w:color w:val="333333"/>
          </w:rPr>
          <w:delText>of</w:delText>
        </w:r>
      </w:del>
      <w:del w:id="335" w:author="Baylis, Katherine R" w:date="2020-05-04T12:46:00Z">
        <w:r w:rsidDel="000F7CF8">
          <w:rPr>
            <w:rFonts w:ascii="Garamond" w:eastAsia="SimSun" w:hAnsi="Garamond" w:cs="Times"/>
            <w:color w:val="333333"/>
          </w:rPr>
          <w:delText xml:space="preserve"> the</w:delText>
        </w:r>
      </w:del>
      <w:r>
        <w:rPr>
          <w:rFonts w:ascii="Garamond" w:eastAsia="SimSun" w:hAnsi="Garamond" w:cs="Times"/>
          <w:color w:val="333333"/>
        </w:rPr>
        <w:t xml:space="preserve"> classification trees is </w:t>
      </w:r>
      <w:del w:id="336" w:author="Baylis, Katherine R" w:date="2020-05-04T12:49:00Z">
        <w:r w:rsidDel="000F7CF8">
          <w:rPr>
            <w:rFonts w:ascii="Garamond" w:eastAsia="SimSun" w:hAnsi="Garamond" w:cs="Times"/>
            <w:color w:val="333333"/>
          </w:rPr>
          <w:delText xml:space="preserve">the </w:delText>
        </w:r>
        <w:r w:rsidR="00CE593E" w:rsidDel="000F7CF8">
          <w:rPr>
            <w:rFonts w:ascii="Garamond" w:eastAsia="SimSun" w:hAnsi="Garamond" w:cs="Times"/>
            <w:color w:val="333333"/>
          </w:rPr>
          <w:delText>depth of the</w:delText>
        </w:r>
      </w:del>
      <w:ins w:id="337" w:author="Baylis, Katherine R" w:date="2020-05-04T12:49:00Z">
        <w:r w:rsidR="000F7CF8">
          <w:rPr>
            <w:rFonts w:ascii="Garamond" w:eastAsia="SimSun" w:hAnsi="Garamond" w:cs="Times"/>
            <w:color w:val="333333"/>
          </w:rPr>
          <w:t>tree depth</w:t>
        </w:r>
      </w:ins>
      <w:del w:id="338" w:author="Baylis, Katherine R" w:date="2020-05-04T12:49:00Z">
        <w:r w:rsidR="00CE593E" w:rsidDel="000F7CF8">
          <w:rPr>
            <w:rFonts w:ascii="Garamond" w:eastAsia="SimSun" w:hAnsi="Garamond" w:cs="Times"/>
            <w:color w:val="333333"/>
          </w:rPr>
          <w:delText xml:space="preserve"> trees</w:delText>
        </w:r>
      </w:del>
      <w:r w:rsidR="00113189">
        <w:rPr>
          <w:rFonts w:ascii="Garamond" w:eastAsia="SimSun" w:hAnsi="Garamond" w:cs="Times"/>
          <w:color w:val="333333"/>
        </w:rPr>
        <w:t>.</w:t>
      </w:r>
      <w:r w:rsidR="00CE593E">
        <w:rPr>
          <w:rFonts w:ascii="Garamond" w:eastAsia="SimSun" w:hAnsi="Garamond" w:cs="Times"/>
          <w:color w:val="333333"/>
        </w:rPr>
        <w:t xml:space="preserve"> </w:t>
      </w:r>
      <w:r w:rsidR="00113189">
        <w:rPr>
          <w:rFonts w:ascii="Garamond" w:eastAsia="SimSun" w:hAnsi="Garamond" w:cs="Times"/>
          <w:color w:val="333333"/>
        </w:rPr>
        <w:t>D</w:t>
      </w:r>
      <w:r w:rsidR="00CE593E">
        <w:rPr>
          <w:rFonts w:ascii="Garamond" w:eastAsia="SimSun" w:hAnsi="Garamond" w:cs="Times"/>
          <w:color w:val="333333"/>
        </w:rPr>
        <w:t>eeper trees tend to capture more complexity of the</w:t>
      </w:r>
      <w:r w:rsidR="00813698">
        <w:rPr>
          <w:rFonts w:ascii="Garamond" w:eastAsia="SimSun" w:hAnsi="Garamond" w:cs="Times"/>
          <w:color w:val="333333"/>
        </w:rPr>
        <w:t xml:space="preserve"> training</w:t>
      </w:r>
      <w:r w:rsidR="00CE593E">
        <w:rPr>
          <w:rFonts w:ascii="Garamond" w:eastAsia="SimSun" w:hAnsi="Garamond" w:cs="Times"/>
          <w:color w:val="333333"/>
        </w:rPr>
        <w:t xml:space="preserve"> data </w:t>
      </w:r>
      <w:r w:rsidR="00DD6BCC">
        <w:rPr>
          <w:rFonts w:ascii="Garamond" w:eastAsia="SimSun" w:hAnsi="Garamond" w:cs="Times"/>
          <w:color w:val="333333"/>
        </w:rPr>
        <w:t xml:space="preserve">but may suffer from overfitting when applied to the testing set. Shallow trees may suffer from losing </w:t>
      </w:r>
      <w:r w:rsidR="002C3DAB">
        <w:rPr>
          <w:rFonts w:ascii="Garamond" w:eastAsia="SimSun" w:hAnsi="Garamond" w:cs="Times"/>
          <w:color w:val="333333"/>
        </w:rPr>
        <w:t>essential</w:t>
      </w:r>
      <w:r w:rsidR="00DD6BCC">
        <w:rPr>
          <w:rFonts w:ascii="Garamond" w:eastAsia="SimSun" w:hAnsi="Garamond" w:cs="Times"/>
          <w:color w:val="333333"/>
        </w:rPr>
        <w:t xml:space="preserve"> splits in the data and underfit the training set. As a result, t</w:t>
      </w:r>
      <w:r w:rsidR="003641DE" w:rsidRPr="00DD6BCC">
        <w:rPr>
          <w:rFonts w:ascii="Garamond" w:eastAsia="SimSun" w:hAnsi="Garamond" w:cs="Times"/>
          <w:color w:val="333333"/>
        </w:rPr>
        <w:t xml:space="preserve">ree-based </w:t>
      </w:r>
      <w:r w:rsidR="00CA0260" w:rsidRPr="00DD6BCC">
        <w:rPr>
          <w:rFonts w:ascii="Garamond" w:eastAsia="SimSun" w:hAnsi="Garamond" w:cs="Times"/>
          <w:color w:val="333333"/>
        </w:rPr>
        <w:t xml:space="preserve">ensemble learning methods like </w:t>
      </w:r>
      <w:r w:rsidR="00B72C4C">
        <w:rPr>
          <w:rFonts w:ascii="Garamond" w:eastAsia="SimSun" w:hAnsi="Garamond" w:cs="Times"/>
          <w:color w:val="333333"/>
        </w:rPr>
        <w:t xml:space="preserve">the </w:t>
      </w:r>
      <w:r w:rsidR="00924FF5" w:rsidRPr="00DD6BCC">
        <w:rPr>
          <w:rFonts w:ascii="Garamond" w:eastAsia="SimSun" w:hAnsi="Garamond" w:cs="Times"/>
          <w:color w:val="333333"/>
        </w:rPr>
        <w:t>Random Forest</w:t>
      </w:r>
      <w:r w:rsidR="000B31A4" w:rsidRPr="00DD6BCC">
        <w:rPr>
          <w:rFonts w:ascii="Garamond" w:eastAsia="SimSun" w:hAnsi="Garamond" w:cs="Times"/>
          <w:color w:val="333333"/>
        </w:rPr>
        <w:t xml:space="preserve">, and </w:t>
      </w:r>
      <w:r w:rsidR="00924FF5" w:rsidRPr="00DD6BCC">
        <w:rPr>
          <w:rFonts w:ascii="Garamond" w:eastAsia="SimSun" w:hAnsi="Garamond" w:cs="Times"/>
          <w:color w:val="333333"/>
        </w:rPr>
        <w:t xml:space="preserve">Gradient </w:t>
      </w:r>
      <w:r w:rsidR="006400FC" w:rsidRPr="00DD6BCC">
        <w:rPr>
          <w:rFonts w:ascii="Garamond" w:eastAsia="SimSun" w:hAnsi="Garamond" w:cs="Times"/>
          <w:color w:val="333333"/>
        </w:rPr>
        <w:t>B</w:t>
      </w:r>
      <w:r w:rsidR="00924FF5" w:rsidRPr="00DD6BCC">
        <w:rPr>
          <w:rFonts w:ascii="Garamond" w:eastAsia="SimSun" w:hAnsi="Garamond" w:cs="Times"/>
          <w:color w:val="333333"/>
        </w:rPr>
        <w:t>oostin</w:t>
      </w:r>
      <w:r w:rsidR="003F5023" w:rsidRPr="00DD6BCC">
        <w:rPr>
          <w:rFonts w:ascii="Garamond" w:eastAsia="SimSun" w:hAnsi="Garamond" w:cs="Times"/>
          <w:color w:val="333333"/>
        </w:rPr>
        <w:t xml:space="preserve">g </w:t>
      </w:r>
      <w:r w:rsidR="0009462A">
        <w:rPr>
          <w:rFonts w:ascii="Garamond" w:eastAsia="SimSun" w:hAnsi="Garamond" w:cs="Times"/>
          <w:color w:val="333333"/>
        </w:rPr>
        <w:t xml:space="preserve">help improve </w:t>
      </w:r>
      <w:r w:rsidR="0009462A" w:rsidRPr="00BF7061">
        <w:rPr>
          <w:rFonts w:ascii="Garamond" w:eastAsia="SimSun" w:hAnsi="Garamond" w:cs="Times"/>
          <w:color w:val="333333"/>
        </w:rPr>
        <w:t>model performance</w:t>
      </w:r>
      <w:ins w:id="339" w:author="Baylis, Katherine R" w:date="2020-05-04T12:54:00Z">
        <w:r w:rsidR="000F7CF8">
          <w:rPr>
            <w:rFonts w:ascii="Garamond" w:eastAsia="SimSun" w:hAnsi="Garamond" w:cs="Times"/>
            <w:color w:val="333333"/>
          </w:rPr>
          <w:t xml:space="preserve"> </w:t>
        </w:r>
      </w:ins>
      <w:del w:id="340" w:author="Baylis, Katherine R" w:date="2020-05-04T12:54:00Z">
        <w:r w:rsidR="0009462A" w:rsidRPr="00BF7061" w:rsidDel="000F7CF8">
          <w:rPr>
            <w:rFonts w:ascii="Garamond" w:eastAsia="SimSun" w:hAnsi="Garamond" w:cs="Times"/>
            <w:color w:val="333333"/>
          </w:rPr>
          <w:delText xml:space="preserve">s </w:delText>
        </w:r>
      </w:del>
      <w:r w:rsidR="0009462A" w:rsidRPr="00BF7061">
        <w:rPr>
          <w:rFonts w:ascii="Garamond" w:eastAsia="SimSun" w:hAnsi="Garamond" w:cs="Times"/>
          <w:color w:val="333333"/>
        </w:rPr>
        <w:t xml:space="preserve">by averaging and </w:t>
      </w:r>
      <w:r w:rsidR="0009462A" w:rsidRPr="00BF7061">
        <w:rPr>
          <w:rFonts w:ascii="Garamond" w:eastAsia="SimSun" w:hAnsi="Garamond" w:cs="Times"/>
          <w:color w:val="333333"/>
        </w:rPr>
        <w:lastRenderedPageBreak/>
        <w:t>sequentially improving the base trees</w:t>
      </w:r>
      <w:r w:rsidR="006A7813">
        <w:rPr>
          <w:rFonts w:ascii="Garamond" w:eastAsia="SimSun" w:hAnsi="Garamond" w:cs="Times"/>
          <w:color w:val="333333"/>
        </w:rPr>
        <w:t xml:space="preserve">, </w:t>
      </w:r>
      <w:r w:rsidR="00813698">
        <w:rPr>
          <w:rFonts w:ascii="Garamond" w:eastAsia="SimSun" w:hAnsi="Garamond" w:cs="Times"/>
          <w:color w:val="333333"/>
        </w:rPr>
        <w:t xml:space="preserve">which is </w:t>
      </w:r>
      <w:r w:rsidR="006A7813">
        <w:rPr>
          <w:rFonts w:ascii="Garamond" w:eastAsia="SimSun" w:hAnsi="Garamond" w:cs="Times"/>
          <w:color w:val="333333"/>
        </w:rPr>
        <w:t xml:space="preserve">particularly </w:t>
      </w:r>
      <w:r w:rsidR="006A7813" w:rsidRPr="006A7813">
        <w:rPr>
          <w:rFonts w:ascii="Garamond" w:eastAsia="SimSun" w:hAnsi="Garamond" w:cs="Times"/>
          <w:color w:val="333333"/>
        </w:rPr>
        <w:t>help</w:t>
      </w:r>
      <w:r w:rsidR="006A7813">
        <w:rPr>
          <w:rFonts w:ascii="Garamond" w:eastAsia="SimSun" w:hAnsi="Garamond" w:cs="Times"/>
          <w:color w:val="333333"/>
        </w:rPr>
        <w:t>ful</w:t>
      </w:r>
      <w:r w:rsidR="006A7813" w:rsidRPr="006A7813">
        <w:rPr>
          <w:rFonts w:ascii="Garamond" w:eastAsia="SimSun" w:hAnsi="Garamond" w:cs="Times"/>
          <w:color w:val="333333"/>
        </w:rPr>
        <w:t xml:space="preserve"> </w:t>
      </w:r>
      <w:r w:rsidR="006A7813">
        <w:rPr>
          <w:rFonts w:ascii="Garamond" w:eastAsia="SimSun" w:hAnsi="Garamond" w:cs="Times"/>
          <w:color w:val="333333"/>
        </w:rPr>
        <w:t>when there is a</w:t>
      </w:r>
      <w:r w:rsidR="006A7813" w:rsidRPr="006A7813">
        <w:rPr>
          <w:rFonts w:ascii="Garamond" w:eastAsia="SimSun" w:hAnsi="Garamond" w:cs="Times"/>
          <w:color w:val="333333"/>
        </w:rPr>
        <w:t xml:space="preserve"> large number of </w:t>
      </w:r>
      <w:r w:rsidR="00813698">
        <w:rPr>
          <w:rFonts w:ascii="Garamond" w:eastAsia="SimSun" w:hAnsi="Garamond" w:cs="Times"/>
          <w:color w:val="333333"/>
        </w:rPr>
        <w:t xml:space="preserve">potential </w:t>
      </w:r>
      <w:r w:rsidR="006A7813" w:rsidRPr="006A7813">
        <w:rPr>
          <w:rFonts w:ascii="Garamond" w:eastAsia="SimSun" w:hAnsi="Garamond" w:cs="Times"/>
          <w:color w:val="333333"/>
        </w:rPr>
        <w:t>variables in our model</w:t>
      </w:r>
      <w:r w:rsidR="0009462A">
        <w:rPr>
          <w:rFonts w:ascii="Garamond" w:eastAsia="SimSun" w:hAnsi="Garamond" w:cs="Times"/>
          <w:color w:val="333333"/>
        </w:rPr>
        <w:t xml:space="preserve">. </w:t>
      </w:r>
    </w:p>
    <w:p w14:paraId="589C8E48" w14:textId="441ACDE7" w:rsidR="00583C67" w:rsidRDefault="001D3469">
      <w:pPr>
        <w:spacing w:after="100" w:afterAutospacing="1" w:line="480" w:lineRule="auto"/>
        <w:ind w:left="720" w:firstLine="720"/>
        <w:jc w:val="both"/>
        <w:rPr>
          <w:rFonts w:ascii="Garamond" w:eastAsia="SimSun" w:hAnsi="Garamond" w:cs="Times"/>
          <w:color w:val="333333"/>
        </w:rPr>
        <w:pPrChange w:id="341" w:author="Baylis, Katherine R" w:date="2020-05-04T12:51:00Z">
          <w:pPr>
            <w:spacing w:after="100" w:afterAutospacing="1" w:line="480" w:lineRule="auto"/>
            <w:ind w:left="720"/>
            <w:jc w:val="both"/>
          </w:pPr>
        </w:pPrChange>
      </w:pPr>
      <w:r>
        <w:rPr>
          <w:rFonts w:ascii="Garamond" w:eastAsia="SimSun" w:hAnsi="Garamond" w:cs="Times"/>
          <w:color w:val="333333"/>
        </w:rPr>
        <w:t>Random Forest is a kind of b</w:t>
      </w:r>
      <w:r w:rsidRPr="00E32B7D">
        <w:rPr>
          <w:rFonts w:ascii="Garamond" w:eastAsia="SimSun" w:hAnsi="Garamond" w:cs="Times"/>
          <w:color w:val="333333"/>
        </w:rPr>
        <w:t xml:space="preserve">agging </w:t>
      </w:r>
      <w:r w:rsidR="002C4BB9">
        <w:rPr>
          <w:rFonts w:ascii="Garamond" w:eastAsia="SimSun" w:hAnsi="Garamond" w:cs="Times"/>
          <w:color w:val="333333"/>
        </w:rPr>
        <w:t>algorithm</w:t>
      </w:r>
      <w:r>
        <w:rPr>
          <w:rFonts w:ascii="Garamond" w:eastAsia="SimSun" w:hAnsi="Garamond" w:cs="Times"/>
          <w:color w:val="333333"/>
        </w:rPr>
        <w:t>,</w:t>
      </w:r>
      <w:r w:rsidRPr="00E32B7D">
        <w:rPr>
          <w:rFonts w:ascii="Garamond" w:eastAsia="SimSun" w:hAnsi="Garamond" w:cs="Times"/>
          <w:color w:val="333333"/>
        </w:rPr>
        <w:t xml:space="preserve"> short for “Bootstrap aggregating</w:t>
      </w:r>
      <w:r w:rsidR="002C3DAB">
        <w:rPr>
          <w:rFonts w:ascii="Garamond" w:eastAsia="SimSun" w:hAnsi="Garamond" w:cs="Times"/>
          <w:color w:val="333333"/>
        </w:rPr>
        <w:t>.”</w:t>
      </w:r>
      <w:r>
        <w:rPr>
          <w:rFonts w:ascii="Garamond" w:eastAsia="SimSun" w:hAnsi="Garamond" w:cs="Times"/>
          <w:color w:val="333333"/>
        </w:rPr>
        <w:t xml:space="preserve"> </w:t>
      </w:r>
      <w:r w:rsidR="00962514">
        <w:rPr>
          <w:rFonts w:ascii="Garamond" w:eastAsia="SimSun" w:hAnsi="Garamond" w:cs="Times"/>
          <w:color w:val="333333"/>
        </w:rPr>
        <w:t xml:space="preserve">The idea of the algorithm is to create </w:t>
      </w:r>
      <w:r w:rsidR="002C3DAB">
        <w:rPr>
          <w:rFonts w:ascii="Garamond" w:eastAsia="SimSun" w:hAnsi="Garamond" w:cs="Times"/>
          <w:color w:val="333333"/>
        </w:rPr>
        <w:t>many</w:t>
      </w:r>
      <w:r w:rsidR="00962514">
        <w:rPr>
          <w:rFonts w:ascii="Garamond" w:eastAsia="SimSun" w:hAnsi="Garamond" w:cs="Times"/>
          <w:color w:val="333333"/>
        </w:rPr>
        <w:t xml:space="preserve"> </w:t>
      </w:r>
      <w:r w:rsidR="00162217">
        <w:rPr>
          <w:rFonts w:ascii="Garamond" w:eastAsia="SimSun" w:hAnsi="Garamond" w:cs="Times"/>
          <w:color w:val="333333"/>
        </w:rPr>
        <w:t xml:space="preserve">deep </w:t>
      </w:r>
      <w:r w:rsidR="00962514">
        <w:rPr>
          <w:rFonts w:ascii="Garamond" w:eastAsia="SimSun" w:hAnsi="Garamond" w:cs="Times"/>
          <w:color w:val="333333"/>
        </w:rPr>
        <w:t xml:space="preserve">trees based on randomly selected subsamples of the training data with randomly selected variables </w:t>
      </w:r>
      <w:r w:rsidR="00813698">
        <w:rPr>
          <w:rFonts w:ascii="Garamond" w:eastAsia="SimSun" w:hAnsi="Garamond" w:cs="Times"/>
          <w:color w:val="333333"/>
        </w:rPr>
        <w:t>determined</w:t>
      </w:r>
      <w:r w:rsidR="00962514">
        <w:rPr>
          <w:rFonts w:ascii="Garamond" w:eastAsia="SimSun" w:hAnsi="Garamond" w:cs="Times"/>
          <w:color w:val="333333"/>
        </w:rPr>
        <w:t xml:space="preserve"> at each split of the trees (the bootstrap aspect) and</w:t>
      </w:r>
      <w:r w:rsidR="00284427">
        <w:rPr>
          <w:rFonts w:ascii="Garamond" w:eastAsia="SimSun" w:hAnsi="Garamond" w:cs="Times"/>
          <w:color w:val="333333"/>
        </w:rPr>
        <w:t xml:space="preserve"> then using</w:t>
      </w:r>
      <w:r w:rsidR="00962514">
        <w:rPr>
          <w:rFonts w:ascii="Garamond" w:eastAsia="SimSun" w:hAnsi="Garamond" w:cs="Times"/>
          <w:color w:val="333333"/>
        </w:rPr>
        <w:t xml:space="preserve"> the weighted average of the result</w:t>
      </w:r>
      <w:r w:rsidR="00162217">
        <w:rPr>
          <w:rFonts w:ascii="Garamond" w:eastAsia="SimSun" w:hAnsi="Garamond" w:cs="Times"/>
          <w:color w:val="333333"/>
        </w:rPr>
        <w:t>s</w:t>
      </w:r>
      <w:r w:rsidR="00962514">
        <w:rPr>
          <w:rFonts w:ascii="Garamond" w:eastAsia="SimSun" w:hAnsi="Garamond" w:cs="Times"/>
          <w:color w:val="333333"/>
        </w:rPr>
        <w:t xml:space="preserve"> from the trees (the aggregating aspect)</w:t>
      </w:r>
      <w:r w:rsidR="00162217">
        <w:rPr>
          <w:rFonts w:ascii="Garamond" w:eastAsia="SimSun" w:hAnsi="Garamond" w:cs="Times"/>
          <w:color w:val="333333"/>
        </w:rPr>
        <w:t xml:space="preserve"> to reduce the </w:t>
      </w:r>
      <w:r w:rsidR="00184E02">
        <w:rPr>
          <w:rFonts w:ascii="Garamond" w:eastAsia="SimSun" w:hAnsi="Garamond" w:cs="Times"/>
          <w:color w:val="333333"/>
        </w:rPr>
        <w:t xml:space="preserve">total </w:t>
      </w:r>
      <w:r w:rsidR="00162217">
        <w:rPr>
          <w:rFonts w:ascii="Garamond" w:eastAsia="SimSun" w:hAnsi="Garamond" w:cs="Times"/>
          <w:color w:val="333333"/>
        </w:rPr>
        <w:t>variance</w:t>
      </w:r>
      <w:r w:rsidR="00184E02">
        <w:rPr>
          <w:rFonts w:ascii="Garamond" w:eastAsia="SimSun" w:hAnsi="Garamond" w:cs="Times"/>
          <w:color w:val="333333"/>
        </w:rPr>
        <w:t xml:space="preserve"> of the deep trees</w:t>
      </w:r>
      <w:r w:rsidR="00962514">
        <w:rPr>
          <w:rFonts w:ascii="Garamond" w:eastAsia="SimSun" w:hAnsi="Garamond" w:cs="Times"/>
          <w:color w:val="333333"/>
        </w:rPr>
        <w:t xml:space="preserve">. </w:t>
      </w:r>
    </w:p>
    <w:p w14:paraId="743EF737" w14:textId="58000124" w:rsidR="00DB6B53" w:rsidDel="001E220C" w:rsidRDefault="000F7CF8" w:rsidP="00C75494">
      <w:pPr>
        <w:spacing w:after="100" w:afterAutospacing="1" w:line="480" w:lineRule="auto"/>
        <w:ind w:left="720"/>
        <w:jc w:val="both"/>
        <w:rPr>
          <w:del w:id="342" w:author="Baylis, Katherine R" w:date="2020-05-04T13:16:00Z"/>
          <w:rFonts w:ascii="Garamond" w:eastAsia="SimSun" w:hAnsi="Garamond" w:cs="Times"/>
          <w:color w:val="333333"/>
        </w:rPr>
      </w:pPr>
      <w:ins w:id="343" w:author="Baylis, Katherine R" w:date="2020-05-04T12:55:00Z">
        <w:r>
          <w:rPr>
            <w:rFonts w:ascii="Garamond" w:eastAsia="SimSun" w:hAnsi="Garamond" w:cs="Times"/>
            <w:color w:val="333333"/>
          </w:rPr>
          <w:t xml:space="preserve"> </w:t>
        </w:r>
        <w:r>
          <w:rPr>
            <w:rFonts w:ascii="Garamond" w:eastAsia="SimSun" w:hAnsi="Garamond" w:cs="Times"/>
            <w:color w:val="333333"/>
          </w:rPr>
          <w:tab/>
        </w:r>
      </w:ins>
      <w:r w:rsidR="00583C67" w:rsidRPr="006522A6">
        <w:rPr>
          <w:rFonts w:ascii="Garamond" w:eastAsia="SimSun" w:hAnsi="Garamond" w:cs="Times"/>
          <w:color w:val="333333"/>
        </w:rPr>
        <w:t>Boosting</w:t>
      </w:r>
      <w:r w:rsidR="0033220B">
        <w:rPr>
          <w:rFonts w:ascii="Garamond" w:eastAsia="SimSun" w:hAnsi="Garamond" w:cs="Times"/>
          <w:color w:val="333333"/>
        </w:rPr>
        <w:t xml:space="preserve">, an </w:t>
      </w:r>
      <w:commentRangeStart w:id="344"/>
      <w:commentRangeStart w:id="345"/>
      <w:r w:rsidR="0033220B">
        <w:rPr>
          <w:rFonts w:ascii="Garamond" w:eastAsia="SimSun" w:hAnsi="Garamond" w:cs="Times"/>
          <w:color w:val="333333"/>
        </w:rPr>
        <w:t>alternative</w:t>
      </w:r>
      <w:del w:id="346" w:author="Baylis, Katherine R" w:date="2020-05-04T12:56:00Z">
        <w:r w:rsidR="0033220B" w:rsidDel="000F7CF8">
          <w:rPr>
            <w:rFonts w:ascii="Garamond" w:eastAsia="SimSun" w:hAnsi="Garamond" w:cs="Times"/>
            <w:color w:val="333333"/>
          </w:rPr>
          <w:delText xml:space="preserve"> method to</w:delText>
        </w:r>
      </w:del>
      <w:r w:rsidR="0033220B">
        <w:rPr>
          <w:rFonts w:ascii="Garamond" w:eastAsia="SimSun" w:hAnsi="Garamond" w:cs="Times"/>
          <w:color w:val="333333"/>
        </w:rPr>
        <w:t xml:space="preserve"> tree-based learning</w:t>
      </w:r>
      <w:commentRangeEnd w:id="344"/>
      <w:r>
        <w:rPr>
          <w:rStyle w:val="CommentReference"/>
        </w:rPr>
        <w:commentReference w:id="344"/>
      </w:r>
      <w:commentRangeEnd w:id="345"/>
      <w:r w:rsidR="00321CFF">
        <w:rPr>
          <w:rStyle w:val="CommentReference"/>
        </w:rPr>
        <w:commentReference w:id="345"/>
      </w:r>
      <w:ins w:id="347" w:author="Baylis, Katherine R" w:date="2020-05-04T12:56:00Z">
        <w:r>
          <w:rPr>
            <w:rFonts w:ascii="Garamond" w:eastAsia="SimSun" w:hAnsi="Garamond" w:cs="Times"/>
            <w:color w:val="333333"/>
          </w:rPr>
          <w:t xml:space="preserve"> method</w:t>
        </w:r>
      </w:ins>
      <w:r w:rsidR="00583C67" w:rsidRPr="006522A6">
        <w:rPr>
          <w:rFonts w:ascii="Garamond" w:eastAsia="SimSun" w:hAnsi="Garamond" w:cs="Times"/>
          <w:color w:val="333333"/>
        </w:rPr>
        <w:t xml:space="preserve"> </w:t>
      </w:r>
      <w:r w:rsidR="00583C67">
        <w:rPr>
          <w:rFonts w:ascii="Garamond" w:eastAsia="SimSun" w:hAnsi="Garamond" w:cs="Times"/>
          <w:color w:val="333333"/>
        </w:rPr>
        <w:t xml:space="preserve">differs from </w:t>
      </w:r>
      <w:del w:id="348" w:author="Baylis, Katherine R" w:date="2020-05-04T13:15:00Z">
        <w:r w:rsidR="00583C67" w:rsidDel="001E220C">
          <w:rPr>
            <w:rFonts w:ascii="Garamond" w:eastAsia="SimSun" w:hAnsi="Garamond" w:cs="Times"/>
            <w:color w:val="333333"/>
          </w:rPr>
          <w:delText xml:space="preserve">the </w:delText>
        </w:r>
      </w:del>
      <w:r w:rsidR="00583C67" w:rsidRPr="006522A6">
        <w:rPr>
          <w:rFonts w:ascii="Garamond" w:eastAsia="SimSun" w:hAnsi="Garamond" w:cs="Times"/>
          <w:color w:val="333333"/>
        </w:rPr>
        <w:t>bagging</w:t>
      </w:r>
      <w:r w:rsidR="00583C67">
        <w:rPr>
          <w:rFonts w:ascii="Garamond" w:eastAsia="SimSun" w:hAnsi="Garamond" w:cs="Times"/>
          <w:color w:val="333333"/>
        </w:rPr>
        <w:t xml:space="preserve"> </w:t>
      </w:r>
      <w:del w:id="349" w:author="Baylis, Katherine R" w:date="2020-05-04T13:15:00Z">
        <w:r w:rsidR="00583C67" w:rsidDel="001E220C">
          <w:rPr>
            <w:rFonts w:ascii="Garamond" w:eastAsia="SimSun" w:hAnsi="Garamond" w:cs="Times"/>
            <w:color w:val="333333"/>
          </w:rPr>
          <w:delText xml:space="preserve">method </w:delText>
        </w:r>
      </w:del>
      <w:r w:rsidR="00583C67">
        <w:rPr>
          <w:rFonts w:ascii="Garamond" w:eastAsia="SimSun" w:hAnsi="Garamond" w:cs="Times"/>
          <w:color w:val="333333"/>
        </w:rPr>
        <w:t>in that</w:t>
      </w:r>
      <w:r w:rsidR="00583C67" w:rsidRPr="006522A6">
        <w:rPr>
          <w:rFonts w:ascii="Garamond" w:eastAsia="SimSun" w:hAnsi="Garamond" w:cs="Times"/>
          <w:color w:val="333333"/>
        </w:rPr>
        <w:t xml:space="preserve"> trees are grown sequentially</w:t>
      </w:r>
      <w:r w:rsidR="00583C67">
        <w:rPr>
          <w:rFonts w:ascii="Garamond" w:eastAsia="SimSun" w:hAnsi="Garamond" w:cs="Times"/>
          <w:color w:val="333333"/>
        </w:rPr>
        <w:t xml:space="preserve"> instead of in parallel.</w:t>
      </w:r>
      <w:r w:rsidR="00583C67" w:rsidRPr="006522A6">
        <w:rPr>
          <w:rFonts w:ascii="Garamond" w:eastAsia="SimSun" w:hAnsi="Garamond" w:cs="Times"/>
          <w:color w:val="333333"/>
        </w:rPr>
        <w:t xml:space="preserve"> </w:t>
      </w:r>
      <w:r w:rsidR="00C755F0">
        <w:rPr>
          <w:rFonts w:ascii="Garamond" w:eastAsia="SimSun" w:hAnsi="Garamond" w:cs="Times"/>
          <w:color w:val="333333"/>
        </w:rPr>
        <w:t>Modelers</w:t>
      </w:r>
      <w:r w:rsidR="00121343">
        <w:rPr>
          <w:rFonts w:ascii="Garamond" w:eastAsia="SimSun" w:hAnsi="Garamond" w:cs="Times"/>
          <w:color w:val="333333"/>
        </w:rPr>
        <w:t xml:space="preserve"> usual</w:t>
      </w:r>
      <w:r w:rsidR="00C755F0">
        <w:rPr>
          <w:rFonts w:ascii="Garamond" w:eastAsia="SimSun" w:hAnsi="Garamond" w:cs="Times"/>
          <w:color w:val="333333"/>
        </w:rPr>
        <w:t>ly</w:t>
      </w:r>
      <w:r w:rsidR="00121343">
        <w:rPr>
          <w:rFonts w:ascii="Garamond" w:eastAsia="SimSun" w:hAnsi="Garamond" w:cs="Times"/>
          <w:color w:val="333333"/>
        </w:rPr>
        <w:t xml:space="preserve"> start with a simple, shallow tree for prediction and then use the</w:t>
      </w:r>
      <w:r w:rsidR="00583C67" w:rsidRPr="006522A6">
        <w:rPr>
          <w:rFonts w:ascii="Garamond" w:eastAsia="SimSun" w:hAnsi="Garamond" w:cs="Times"/>
          <w:color w:val="333333"/>
        </w:rPr>
        <w:t xml:space="preserve"> </w:t>
      </w:r>
      <w:r w:rsidR="00583C67">
        <w:rPr>
          <w:rFonts w:ascii="Garamond" w:eastAsia="SimSun" w:hAnsi="Garamond" w:cs="Times"/>
          <w:color w:val="333333"/>
        </w:rPr>
        <w:t xml:space="preserve">error in prediction </w:t>
      </w:r>
      <w:r w:rsidR="00583C67" w:rsidRPr="006522A6">
        <w:rPr>
          <w:rFonts w:ascii="Garamond" w:eastAsia="SimSun" w:hAnsi="Garamond" w:cs="Times"/>
          <w:color w:val="333333"/>
        </w:rPr>
        <w:t>from the previously grown tree</w:t>
      </w:r>
      <w:r w:rsidR="00583C67">
        <w:rPr>
          <w:rFonts w:ascii="Garamond" w:eastAsia="SimSun" w:hAnsi="Garamond" w:cs="Times"/>
          <w:color w:val="333333"/>
        </w:rPr>
        <w:t xml:space="preserve"> to adjust the </w:t>
      </w:r>
      <w:commentRangeStart w:id="350"/>
      <w:r w:rsidR="00583C67">
        <w:rPr>
          <w:rFonts w:ascii="Garamond" w:eastAsia="SimSun" w:hAnsi="Garamond" w:cs="Times"/>
          <w:color w:val="333333"/>
        </w:rPr>
        <w:t>weights</w:t>
      </w:r>
      <w:commentRangeEnd w:id="350"/>
      <w:r w:rsidR="001E220C">
        <w:rPr>
          <w:rStyle w:val="CommentReference"/>
        </w:rPr>
        <w:commentReference w:id="350"/>
      </w:r>
      <w:r w:rsidR="00583C67">
        <w:rPr>
          <w:rFonts w:ascii="Garamond" w:eastAsia="SimSun" w:hAnsi="Garamond" w:cs="Times"/>
          <w:color w:val="333333"/>
        </w:rPr>
        <w:t xml:space="preserve"> </w:t>
      </w:r>
      <w:ins w:id="351" w:author="Zhou, Yujun" w:date="2020-05-05T11:37:00Z">
        <w:r w:rsidR="00321CFF">
          <w:rPr>
            <w:rFonts w:ascii="Garamond" w:eastAsia="SimSun" w:hAnsi="Garamond" w:cs="Times"/>
            <w:color w:val="333333"/>
          </w:rPr>
          <w:t xml:space="preserve">on the </w:t>
        </w:r>
      </w:ins>
      <w:ins w:id="352" w:author="Zhou, Yujun" w:date="2020-05-05T11:38:00Z">
        <w:r w:rsidR="00960BCE">
          <w:rPr>
            <w:rFonts w:ascii="Garamond" w:eastAsia="SimSun" w:hAnsi="Garamond" w:cs="Times"/>
            <w:color w:val="333333"/>
          </w:rPr>
          <w:t>observations</w:t>
        </w:r>
        <w:r w:rsidR="00D10CA7">
          <w:rPr>
            <w:rFonts w:ascii="Garamond" w:eastAsia="SimSun" w:hAnsi="Garamond" w:cs="Times"/>
            <w:color w:val="333333"/>
          </w:rPr>
          <w:t xml:space="preserve"> in the training set</w:t>
        </w:r>
      </w:ins>
      <w:ins w:id="353" w:author="Zhou, Yujun" w:date="2020-05-05T11:37:00Z">
        <w:r w:rsidR="00321CFF">
          <w:rPr>
            <w:rFonts w:ascii="Garamond" w:eastAsia="SimSun" w:hAnsi="Garamond" w:cs="Times"/>
            <w:color w:val="333333"/>
          </w:rPr>
          <w:t xml:space="preserve"> </w:t>
        </w:r>
      </w:ins>
      <w:r w:rsidR="00583C67">
        <w:rPr>
          <w:rFonts w:ascii="Garamond" w:eastAsia="SimSun" w:hAnsi="Garamond" w:cs="Times"/>
          <w:color w:val="333333"/>
        </w:rPr>
        <w:t xml:space="preserve">in </w:t>
      </w:r>
      <w:r w:rsidR="00A965AA">
        <w:rPr>
          <w:rFonts w:ascii="Garamond" w:eastAsia="SimSun" w:hAnsi="Garamond" w:cs="Times"/>
          <w:color w:val="333333"/>
        </w:rPr>
        <w:t>the next</w:t>
      </w:r>
      <w:r w:rsidR="00583C67">
        <w:rPr>
          <w:rFonts w:ascii="Garamond" w:eastAsia="SimSun" w:hAnsi="Garamond" w:cs="Times"/>
          <w:color w:val="333333"/>
        </w:rPr>
        <w:t xml:space="preserve"> iteration</w:t>
      </w:r>
      <w:r w:rsidR="00583C67" w:rsidRPr="006522A6">
        <w:rPr>
          <w:rFonts w:ascii="Garamond" w:eastAsia="SimSun" w:hAnsi="Garamond" w:cs="Times"/>
          <w:color w:val="333333"/>
        </w:rPr>
        <w:t xml:space="preserve">. </w:t>
      </w:r>
      <w:r w:rsidR="00583C67">
        <w:rPr>
          <w:rFonts w:ascii="Garamond" w:eastAsia="SimSun" w:hAnsi="Garamond" w:cs="Times"/>
          <w:color w:val="333333"/>
        </w:rPr>
        <w:t>E</w:t>
      </w:r>
      <w:r w:rsidR="00583C67" w:rsidRPr="006522A6">
        <w:rPr>
          <w:rFonts w:ascii="Garamond" w:eastAsia="SimSun" w:hAnsi="Garamond" w:cs="Times"/>
          <w:color w:val="333333"/>
        </w:rPr>
        <w:t xml:space="preserve">rrors are corrected by sequentially </w:t>
      </w:r>
      <w:r w:rsidR="00F27400">
        <w:rPr>
          <w:rFonts w:ascii="Garamond" w:eastAsia="SimSun" w:hAnsi="Garamond" w:cs="Times"/>
          <w:color w:val="333333"/>
        </w:rPr>
        <w:t>adjusting the weights in the</w:t>
      </w:r>
      <w:r w:rsidR="00583C67" w:rsidRPr="006522A6">
        <w:rPr>
          <w:rFonts w:ascii="Garamond" w:eastAsia="SimSun" w:hAnsi="Garamond" w:cs="Times"/>
          <w:color w:val="333333"/>
        </w:rPr>
        <w:t xml:space="preserve"> existing models until no more improvements can be made. </w:t>
      </w:r>
      <w:r w:rsidR="00583C67" w:rsidRPr="00680F55">
        <w:rPr>
          <w:rFonts w:ascii="Garamond" w:eastAsia="SimSun" w:hAnsi="Garamond" w:cs="Times"/>
          <w:color w:val="333333"/>
        </w:rPr>
        <w:t xml:space="preserve">Weiss </w:t>
      </w:r>
      <w:r w:rsidR="00583C67">
        <w:rPr>
          <w:rFonts w:ascii="Garamond" w:eastAsia="SimSun" w:hAnsi="Garamond" w:cs="Times"/>
          <w:color w:val="333333"/>
        </w:rPr>
        <w:t>(2014)</w:t>
      </w:r>
      <w:r w:rsidR="00583C67" w:rsidRPr="00680F55">
        <w:rPr>
          <w:rFonts w:ascii="Garamond" w:eastAsia="SimSun" w:hAnsi="Garamond" w:cs="Times"/>
          <w:color w:val="333333"/>
        </w:rPr>
        <w:t xml:space="preserve"> suggested that boosting methods </w:t>
      </w:r>
      <w:r w:rsidR="00583C67">
        <w:rPr>
          <w:rFonts w:ascii="Garamond" w:eastAsia="SimSun" w:hAnsi="Garamond" w:cs="Times"/>
          <w:color w:val="333333"/>
        </w:rPr>
        <w:t>tend</w:t>
      </w:r>
      <w:r w:rsidR="00881BE5">
        <w:rPr>
          <w:rFonts w:ascii="Garamond" w:eastAsia="SimSun" w:hAnsi="Garamond" w:cs="Times"/>
          <w:color w:val="333333"/>
        </w:rPr>
        <w:t xml:space="preserve"> to</w:t>
      </w:r>
      <w:r w:rsidR="00583C67" w:rsidRPr="00680F55">
        <w:rPr>
          <w:rFonts w:ascii="Garamond" w:eastAsia="SimSun" w:hAnsi="Garamond" w:cs="Times"/>
          <w:color w:val="333333"/>
        </w:rPr>
        <w:t xml:space="preserve"> perform well</w:t>
      </w:r>
      <w:r w:rsidR="00583C67">
        <w:rPr>
          <w:rFonts w:ascii="Garamond" w:eastAsia="SimSun" w:hAnsi="Garamond" w:cs="Times"/>
          <w:color w:val="333333"/>
        </w:rPr>
        <w:t xml:space="preserve"> </w:t>
      </w:r>
      <w:r w:rsidR="00583C67" w:rsidRPr="00680F55">
        <w:rPr>
          <w:rFonts w:ascii="Garamond" w:eastAsia="SimSun" w:hAnsi="Garamond" w:cs="Times"/>
          <w:color w:val="333333"/>
        </w:rPr>
        <w:t>at classifying minority examples because boosting places</w:t>
      </w:r>
      <w:r w:rsidR="00583C67">
        <w:rPr>
          <w:rFonts w:ascii="Garamond" w:eastAsia="SimSun" w:hAnsi="Garamond" w:cs="Times"/>
          <w:color w:val="333333"/>
        </w:rPr>
        <w:t xml:space="preserve"> </w:t>
      </w:r>
      <w:r w:rsidR="00583C67" w:rsidRPr="00680F55">
        <w:rPr>
          <w:rFonts w:ascii="Garamond" w:eastAsia="SimSun" w:hAnsi="Garamond" w:cs="Times"/>
          <w:color w:val="333333"/>
        </w:rPr>
        <w:t>more emphasis on misclassified</w:t>
      </w:r>
      <w:r w:rsidR="00583C67">
        <w:rPr>
          <w:rFonts w:ascii="Garamond" w:eastAsia="SimSun" w:hAnsi="Garamond" w:cs="Times"/>
          <w:color w:val="333333"/>
        </w:rPr>
        <w:t xml:space="preserve"> instances in the training</w:t>
      </w:r>
      <w:r w:rsidR="00276145">
        <w:rPr>
          <w:rFonts w:ascii="Garamond" w:eastAsia="SimSun" w:hAnsi="Garamond" w:cs="Times"/>
          <w:color w:val="333333"/>
        </w:rPr>
        <w:t xml:space="preserve"> set</w:t>
      </w:r>
      <w:r w:rsidR="00583C67">
        <w:rPr>
          <w:rFonts w:ascii="Garamond" w:eastAsia="SimSun" w:hAnsi="Garamond" w:cs="Times"/>
          <w:color w:val="333333"/>
        </w:rPr>
        <w:t xml:space="preserve"> and the</w:t>
      </w:r>
      <w:r w:rsidR="00D23ABF">
        <w:rPr>
          <w:rFonts w:ascii="Garamond" w:eastAsia="SimSun" w:hAnsi="Garamond" w:cs="Times"/>
          <w:color w:val="333333"/>
        </w:rPr>
        <w:t xml:space="preserve"> </w:t>
      </w:r>
      <w:r w:rsidR="004E26CE">
        <w:rPr>
          <w:rFonts w:ascii="Garamond" w:eastAsia="SimSun" w:hAnsi="Garamond" w:cs="Times"/>
          <w:color w:val="333333"/>
        </w:rPr>
        <w:t>errors</w:t>
      </w:r>
      <w:r w:rsidR="00583C67">
        <w:rPr>
          <w:rFonts w:ascii="Garamond" w:eastAsia="SimSun" w:hAnsi="Garamond" w:cs="Times"/>
          <w:color w:val="333333"/>
        </w:rPr>
        <w:t xml:space="preserve"> </w:t>
      </w:r>
      <w:r w:rsidR="00583C67" w:rsidRPr="00680F55">
        <w:rPr>
          <w:rFonts w:ascii="Garamond" w:eastAsia="SimSun" w:hAnsi="Garamond" w:cs="Times"/>
          <w:color w:val="333333"/>
        </w:rPr>
        <w:t>are more</w:t>
      </w:r>
      <w:r w:rsidR="00583C67">
        <w:rPr>
          <w:rFonts w:ascii="Garamond" w:eastAsia="SimSun" w:hAnsi="Garamond" w:cs="Times"/>
          <w:color w:val="333333"/>
        </w:rPr>
        <w:t xml:space="preserve"> </w:t>
      </w:r>
      <w:r w:rsidR="00583C67" w:rsidRPr="00680F55">
        <w:rPr>
          <w:rFonts w:ascii="Garamond" w:eastAsia="SimSun" w:hAnsi="Garamond" w:cs="Times"/>
          <w:color w:val="333333"/>
        </w:rPr>
        <w:t>likely to come from the minority classes</w:t>
      </w:r>
      <w:r w:rsidR="00583C67">
        <w:rPr>
          <w:rFonts w:ascii="Garamond" w:eastAsia="SimSun" w:hAnsi="Garamond" w:cs="Times"/>
          <w:color w:val="333333"/>
        </w:rPr>
        <w:t>.</w:t>
      </w:r>
      <w:r w:rsidR="00583C67" w:rsidRPr="00680F55">
        <w:rPr>
          <w:rFonts w:ascii="Garamond" w:eastAsia="SimSun" w:hAnsi="Garamond" w:cs="Times"/>
          <w:color w:val="333333"/>
        </w:rPr>
        <w:t xml:space="preserve"> </w:t>
      </w:r>
      <w:r w:rsidR="00583C67">
        <w:rPr>
          <w:rFonts w:ascii="Garamond" w:eastAsia="SimSun" w:hAnsi="Garamond" w:cs="Times"/>
          <w:color w:val="333333"/>
        </w:rPr>
        <w:t xml:space="preserve">Based on the performance across </w:t>
      </w:r>
      <w:r w:rsidR="00583C67" w:rsidRPr="00680F55">
        <w:rPr>
          <w:rFonts w:ascii="Garamond" w:eastAsia="SimSun" w:hAnsi="Garamond" w:cs="Times"/>
          <w:color w:val="333333"/>
        </w:rPr>
        <w:t>twenty-nine dataset</w:t>
      </w:r>
      <w:r w:rsidR="00583C67">
        <w:rPr>
          <w:rFonts w:ascii="Garamond" w:eastAsia="SimSun" w:hAnsi="Garamond" w:cs="Times"/>
          <w:color w:val="333333"/>
        </w:rPr>
        <w:t xml:space="preserve">s, </w:t>
      </w:r>
      <w:proofErr w:type="spellStart"/>
      <w:r w:rsidR="00583C67" w:rsidRPr="00680F55">
        <w:rPr>
          <w:rFonts w:ascii="Garamond" w:eastAsia="SimSun" w:hAnsi="Garamond" w:cs="Times"/>
          <w:color w:val="333333"/>
        </w:rPr>
        <w:t>Tischio</w:t>
      </w:r>
      <w:proofErr w:type="spellEnd"/>
      <w:r w:rsidR="00583C67" w:rsidRPr="00680F55">
        <w:rPr>
          <w:rFonts w:ascii="Garamond" w:eastAsia="SimSun" w:hAnsi="Garamond" w:cs="Times"/>
          <w:color w:val="333333"/>
        </w:rPr>
        <w:t xml:space="preserve"> and Weiss (2019) f</w:t>
      </w:r>
      <w:r w:rsidR="00583C67">
        <w:rPr>
          <w:rFonts w:ascii="Garamond" w:eastAsia="SimSun" w:hAnsi="Garamond" w:cs="Times"/>
          <w:color w:val="333333"/>
        </w:rPr>
        <w:t>ind</w:t>
      </w:r>
      <w:r w:rsidR="00583C67" w:rsidRPr="00680F55">
        <w:rPr>
          <w:rFonts w:ascii="Garamond" w:eastAsia="SimSun" w:hAnsi="Garamond" w:cs="Times"/>
          <w:color w:val="333333"/>
        </w:rPr>
        <w:t xml:space="preserve"> that models like </w:t>
      </w:r>
      <w:r w:rsidR="000F3A87">
        <w:rPr>
          <w:rFonts w:ascii="Garamond" w:eastAsia="SimSun" w:hAnsi="Garamond" w:cs="Times"/>
          <w:color w:val="333333"/>
        </w:rPr>
        <w:t>D</w:t>
      </w:r>
      <w:r w:rsidR="00583C67" w:rsidRPr="00680F55">
        <w:rPr>
          <w:rFonts w:ascii="Garamond" w:eastAsia="SimSun" w:hAnsi="Garamond" w:cs="Times"/>
          <w:color w:val="333333"/>
        </w:rPr>
        <w:t xml:space="preserve">ecision </w:t>
      </w:r>
      <w:r w:rsidR="000F3A87">
        <w:rPr>
          <w:rFonts w:ascii="Garamond" w:eastAsia="SimSun" w:hAnsi="Garamond" w:cs="Times"/>
          <w:color w:val="333333"/>
        </w:rPr>
        <w:t>T</w:t>
      </w:r>
      <w:r w:rsidR="00583C67" w:rsidRPr="00680F55">
        <w:rPr>
          <w:rFonts w:ascii="Garamond" w:eastAsia="SimSun" w:hAnsi="Garamond" w:cs="Times"/>
          <w:color w:val="333333"/>
        </w:rPr>
        <w:t xml:space="preserve">rees, </w:t>
      </w:r>
      <w:proofErr w:type="spellStart"/>
      <w:r w:rsidR="00583C67" w:rsidRPr="00680F55">
        <w:rPr>
          <w:rFonts w:ascii="Garamond" w:eastAsia="SimSun" w:hAnsi="Garamond" w:cs="Times"/>
          <w:color w:val="333333"/>
        </w:rPr>
        <w:t>Adaboost</w:t>
      </w:r>
      <w:proofErr w:type="spellEnd"/>
      <w:r w:rsidR="00583C67" w:rsidRPr="00680F55">
        <w:rPr>
          <w:rFonts w:ascii="Garamond" w:eastAsia="SimSun" w:hAnsi="Garamond" w:cs="Times"/>
          <w:color w:val="333333"/>
        </w:rPr>
        <w:t xml:space="preserve">, and </w:t>
      </w:r>
      <w:r w:rsidR="000F3A87">
        <w:rPr>
          <w:rFonts w:ascii="Garamond" w:eastAsia="SimSun" w:hAnsi="Garamond" w:cs="Times"/>
          <w:color w:val="333333"/>
        </w:rPr>
        <w:t>G</w:t>
      </w:r>
      <w:r w:rsidR="00583C67" w:rsidRPr="00680F55">
        <w:rPr>
          <w:rFonts w:ascii="Garamond" w:eastAsia="SimSun" w:hAnsi="Garamond" w:cs="Times"/>
          <w:color w:val="333333"/>
        </w:rPr>
        <w:t xml:space="preserve">radient </w:t>
      </w:r>
      <w:r w:rsidR="000F3A87">
        <w:rPr>
          <w:rFonts w:ascii="Garamond" w:eastAsia="SimSun" w:hAnsi="Garamond" w:cs="Times"/>
          <w:color w:val="333333"/>
        </w:rPr>
        <w:t>B</w:t>
      </w:r>
      <w:r w:rsidR="00583C67" w:rsidRPr="00680F55">
        <w:rPr>
          <w:rFonts w:ascii="Garamond" w:eastAsia="SimSun" w:hAnsi="Garamond" w:cs="Times"/>
          <w:color w:val="333333"/>
        </w:rPr>
        <w:t xml:space="preserve">oosting perform better than other algorithms in the presence of </w:t>
      </w:r>
      <w:r w:rsidR="00583C67">
        <w:rPr>
          <w:rFonts w:ascii="Garamond" w:eastAsia="SimSun" w:hAnsi="Garamond" w:cs="Times"/>
          <w:color w:val="333333"/>
        </w:rPr>
        <w:t xml:space="preserve">imbalanced data. </w:t>
      </w:r>
      <w:r w:rsidR="009C35EC">
        <w:rPr>
          <w:rFonts w:ascii="Garamond" w:eastAsia="SimSun" w:hAnsi="Garamond" w:cs="Times"/>
          <w:color w:val="333333"/>
        </w:rPr>
        <w:t>The</w:t>
      </w:r>
      <w:r w:rsidR="00415887">
        <w:rPr>
          <w:rFonts w:ascii="Garamond" w:eastAsia="SimSun" w:hAnsi="Garamond" w:cs="Times"/>
          <w:color w:val="333333"/>
        </w:rPr>
        <w:t xml:space="preserve"> </w:t>
      </w:r>
      <w:r w:rsidR="00415887" w:rsidRPr="006522A6">
        <w:rPr>
          <w:rFonts w:ascii="Garamond" w:eastAsia="SimSun" w:hAnsi="Garamond" w:cs="Times"/>
          <w:color w:val="333333"/>
        </w:rPr>
        <w:t>gradient boost</w:t>
      </w:r>
      <w:r w:rsidR="00A80A26">
        <w:rPr>
          <w:rFonts w:ascii="Garamond" w:eastAsia="SimSun" w:hAnsi="Garamond" w:cs="Times"/>
          <w:color w:val="333333"/>
        </w:rPr>
        <w:t xml:space="preserve">ed tree </w:t>
      </w:r>
      <w:r w:rsidR="006B468E">
        <w:rPr>
          <w:rFonts w:ascii="Garamond" w:eastAsia="SimSun" w:hAnsi="Garamond" w:cs="Times"/>
          <w:color w:val="333333"/>
        </w:rPr>
        <w:t xml:space="preserve">improves the </w:t>
      </w:r>
      <w:r w:rsidR="00D401EB">
        <w:rPr>
          <w:rFonts w:ascii="Garamond" w:eastAsia="SimSun" w:hAnsi="Garamond" w:cs="Times"/>
          <w:color w:val="333333"/>
        </w:rPr>
        <w:t>initial</w:t>
      </w:r>
      <w:r w:rsidR="00A80A26">
        <w:rPr>
          <w:rFonts w:ascii="Garamond" w:eastAsia="SimSun" w:hAnsi="Garamond" w:cs="Times"/>
          <w:color w:val="333333"/>
        </w:rPr>
        <w:t xml:space="preserve"> </w:t>
      </w:r>
      <w:r w:rsidR="00D401EB">
        <w:rPr>
          <w:rFonts w:ascii="Garamond" w:eastAsia="SimSun" w:hAnsi="Garamond" w:cs="Times"/>
          <w:color w:val="333333"/>
        </w:rPr>
        <w:t xml:space="preserve">decision </w:t>
      </w:r>
      <w:r w:rsidR="00A80A26">
        <w:rPr>
          <w:rFonts w:ascii="Garamond" w:eastAsia="SimSun" w:hAnsi="Garamond" w:cs="Times"/>
          <w:color w:val="333333"/>
        </w:rPr>
        <w:t>tree</w:t>
      </w:r>
      <w:r w:rsidR="006B468E">
        <w:rPr>
          <w:rFonts w:ascii="Garamond" w:eastAsia="SimSun" w:hAnsi="Garamond" w:cs="Times"/>
          <w:color w:val="333333"/>
        </w:rPr>
        <w:t xml:space="preserve"> </w:t>
      </w:r>
      <w:r w:rsidR="00D401EB">
        <w:rPr>
          <w:rFonts w:ascii="Garamond" w:eastAsia="SimSun" w:hAnsi="Garamond" w:cs="Times"/>
          <w:color w:val="333333"/>
        </w:rPr>
        <w:t xml:space="preserve">model </w:t>
      </w:r>
      <w:r w:rsidR="00AE3C25">
        <w:rPr>
          <w:rFonts w:ascii="Garamond" w:eastAsia="SimSun" w:hAnsi="Garamond" w:cs="Times"/>
          <w:color w:val="333333"/>
        </w:rPr>
        <w:t xml:space="preserve">by </w:t>
      </w:r>
      <w:r w:rsidR="00D401EB">
        <w:rPr>
          <w:rFonts w:ascii="Garamond" w:eastAsia="SimSun" w:hAnsi="Garamond" w:cs="Times"/>
          <w:color w:val="333333"/>
        </w:rPr>
        <w:t xml:space="preserve">sequentially </w:t>
      </w:r>
      <w:r w:rsidR="00AE3C25">
        <w:rPr>
          <w:rFonts w:ascii="Garamond" w:eastAsia="SimSun" w:hAnsi="Garamond" w:cs="Times"/>
          <w:color w:val="333333"/>
        </w:rPr>
        <w:t xml:space="preserve">adjusting the </w:t>
      </w:r>
      <w:r w:rsidR="00A80A26">
        <w:rPr>
          <w:rFonts w:ascii="Garamond" w:eastAsia="SimSun" w:hAnsi="Garamond" w:cs="Times"/>
          <w:color w:val="333333"/>
        </w:rPr>
        <w:t>model</w:t>
      </w:r>
      <w:r w:rsidR="00AE3C25">
        <w:rPr>
          <w:rFonts w:ascii="Garamond" w:eastAsia="SimSun" w:hAnsi="Garamond" w:cs="Times"/>
          <w:color w:val="333333"/>
        </w:rPr>
        <w:t xml:space="preserve"> in the direction of the negative gradient of the loss function</w:t>
      </w:r>
      <w:r w:rsidR="00D401EB">
        <w:rPr>
          <w:rFonts w:ascii="Garamond" w:eastAsia="SimSun" w:hAnsi="Garamond" w:cs="Times"/>
          <w:color w:val="333333"/>
        </w:rPr>
        <w:t xml:space="preserve"> defined as the squared distance of predicted and actual values</w:t>
      </w:r>
      <w:r w:rsidR="00AE3C25">
        <w:rPr>
          <w:rFonts w:ascii="Garamond" w:eastAsia="SimSun" w:hAnsi="Garamond" w:cs="Times"/>
          <w:color w:val="333333"/>
        </w:rPr>
        <w:t xml:space="preserve">. </w:t>
      </w:r>
    </w:p>
    <w:p w14:paraId="1AB8CC54" w14:textId="1A9D8F48" w:rsidR="00C92683" w:rsidRPr="005E4B49" w:rsidRDefault="00C92683">
      <w:pPr>
        <w:spacing w:after="100" w:afterAutospacing="1" w:line="480" w:lineRule="auto"/>
        <w:ind w:left="720"/>
        <w:jc w:val="both"/>
        <w:rPr>
          <w:rFonts w:ascii="Garamond" w:eastAsia="SimSun" w:hAnsi="Garamond" w:cs="Times"/>
          <w:color w:val="333333"/>
        </w:rPr>
      </w:pPr>
      <w:r>
        <w:rPr>
          <w:rFonts w:ascii="Garamond" w:eastAsia="SimSun" w:hAnsi="Garamond" w:cs="Times"/>
          <w:color w:val="333333"/>
        </w:rPr>
        <w:t xml:space="preserve">In this application, we </w:t>
      </w:r>
      <w:r w:rsidR="00F67051">
        <w:rPr>
          <w:rFonts w:ascii="Garamond" w:eastAsia="SimSun" w:hAnsi="Garamond" w:cs="Times"/>
          <w:color w:val="333333"/>
        </w:rPr>
        <w:t xml:space="preserve">tried both random forest and gradient boosting trees and tune the hyperparameters on the cross-validated training set. </w:t>
      </w:r>
    </w:p>
    <w:p w14:paraId="5455D067" w14:textId="67E4AFA7" w:rsidR="00611B79" w:rsidRPr="009546CF" w:rsidRDefault="00B71265" w:rsidP="00611B79">
      <w:pPr>
        <w:spacing w:line="480" w:lineRule="auto"/>
        <w:rPr>
          <w:rFonts w:ascii="Garamond" w:eastAsia="SimSun" w:hAnsi="Garamond" w:cs="Times"/>
          <w:b/>
          <w:i/>
          <w:color w:val="333333"/>
        </w:rPr>
      </w:pPr>
      <w:r>
        <w:rPr>
          <w:rFonts w:ascii="Garamond" w:eastAsia="SimSun" w:hAnsi="Garamond" w:cs="Times"/>
          <w:b/>
          <w:i/>
          <w:color w:val="333333"/>
        </w:rPr>
        <w:t xml:space="preserve"> </w:t>
      </w:r>
      <w:r w:rsidR="00611B79" w:rsidRPr="009546CF">
        <w:rPr>
          <w:rFonts w:ascii="Garamond" w:eastAsia="SimSun" w:hAnsi="Garamond" w:cs="Times"/>
          <w:b/>
          <w:i/>
          <w:color w:val="333333"/>
        </w:rPr>
        <w:t xml:space="preserve">Baseline </w:t>
      </w:r>
      <w:r w:rsidR="00FD32D8">
        <w:rPr>
          <w:rFonts w:ascii="Garamond" w:eastAsia="SimSun" w:hAnsi="Garamond" w:cs="Times"/>
          <w:b/>
          <w:i/>
          <w:color w:val="333333"/>
        </w:rPr>
        <w:t>m</w:t>
      </w:r>
      <w:r w:rsidR="00611B79" w:rsidRPr="009546CF">
        <w:rPr>
          <w:rFonts w:ascii="Garamond" w:eastAsia="SimSun" w:hAnsi="Garamond" w:cs="Times"/>
          <w:b/>
          <w:i/>
          <w:color w:val="333333"/>
        </w:rPr>
        <w:t>odel</w:t>
      </w:r>
    </w:p>
    <w:p w14:paraId="062D8534" w14:textId="6464DF35" w:rsidR="006522A6" w:rsidRDefault="00284427" w:rsidP="00AF4AA8">
      <w:pPr>
        <w:spacing w:line="480" w:lineRule="auto"/>
        <w:ind w:left="720"/>
        <w:rPr>
          <w:rFonts w:ascii="Garamond" w:eastAsia="SimSun" w:hAnsi="Garamond" w:cs="Times"/>
          <w:color w:val="333333"/>
        </w:rPr>
      </w:pPr>
      <w:r>
        <w:rPr>
          <w:rFonts w:ascii="Garamond" w:eastAsia="SimSun" w:hAnsi="Garamond" w:cs="Times"/>
          <w:color w:val="333333"/>
        </w:rPr>
        <w:lastRenderedPageBreak/>
        <w:t>As a comparator, we use a standard l</w:t>
      </w:r>
      <w:r w:rsidR="00395C5D">
        <w:rPr>
          <w:rFonts w:ascii="Garamond" w:eastAsia="SimSun" w:hAnsi="Garamond" w:cs="Times"/>
          <w:color w:val="333333"/>
        </w:rPr>
        <w:t xml:space="preserve">ogistic regression </w:t>
      </w:r>
      <w:r w:rsidR="008D588D">
        <w:rPr>
          <w:rFonts w:ascii="Garamond" w:eastAsia="SimSun" w:hAnsi="Garamond" w:cs="Times"/>
          <w:color w:val="333333"/>
        </w:rPr>
        <w:t>as the baseline model</w:t>
      </w:r>
      <w:r w:rsidR="002B4734">
        <w:rPr>
          <w:rFonts w:ascii="Garamond" w:eastAsia="SimSun" w:hAnsi="Garamond" w:cs="Times"/>
          <w:color w:val="333333"/>
        </w:rPr>
        <w:t>.</w:t>
      </w:r>
      <w:r w:rsidR="0094755B">
        <w:rPr>
          <w:rFonts w:ascii="Garamond" w:eastAsia="SimSun" w:hAnsi="Garamond" w:cs="Times"/>
          <w:color w:val="333333"/>
        </w:rPr>
        <w:t xml:space="preserve"> </w:t>
      </w:r>
      <w:r>
        <w:rPr>
          <w:rFonts w:ascii="Garamond" w:eastAsia="SimSun" w:hAnsi="Garamond" w:cs="Times"/>
          <w:color w:val="333333"/>
        </w:rPr>
        <w:t>We estimate each country separately using all but the last year of data, and then use the model results to predict the last year, with</w:t>
      </w:r>
      <w:r w:rsidR="00E3618C">
        <w:rPr>
          <w:rFonts w:ascii="Garamond" w:eastAsia="SimSun" w:hAnsi="Garamond" w:cs="Times"/>
          <w:color w:val="333333"/>
        </w:rPr>
        <w:t>out</w:t>
      </w:r>
      <w:r>
        <w:rPr>
          <w:rFonts w:ascii="Garamond" w:eastAsia="SimSun" w:hAnsi="Garamond" w:cs="Times"/>
          <w:color w:val="333333"/>
        </w:rPr>
        <w:t xml:space="preserve"> </w:t>
      </w:r>
      <w:proofErr w:type="spellStart"/>
      <w:r w:rsidR="00745AA8">
        <w:rPr>
          <w:rFonts w:ascii="Garamond" w:eastAsia="SimSun" w:hAnsi="Garamond" w:cs="Times"/>
          <w:color w:val="333333"/>
        </w:rPr>
        <w:t>downsampl</w:t>
      </w:r>
      <w:r>
        <w:rPr>
          <w:rFonts w:ascii="Garamond" w:eastAsia="SimSun" w:hAnsi="Garamond" w:cs="Times"/>
          <w:color w:val="333333"/>
        </w:rPr>
        <w:t>ing</w:t>
      </w:r>
      <w:proofErr w:type="spellEnd"/>
      <w:r w:rsidR="00745AA8">
        <w:rPr>
          <w:rFonts w:ascii="Garamond" w:eastAsia="SimSun" w:hAnsi="Garamond" w:cs="Times"/>
          <w:color w:val="333333"/>
        </w:rPr>
        <w:t xml:space="preserve"> or oversampl</w:t>
      </w:r>
      <w:r>
        <w:rPr>
          <w:rFonts w:ascii="Garamond" w:eastAsia="SimSun" w:hAnsi="Garamond" w:cs="Times"/>
          <w:color w:val="333333"/>
        </w:rPr>
        <w:t>ing</w:t>
      </w:r>
      <w:r w:rsidR="00745AA8">
        <w:rPr>
          <w:rFonts w:ascii="Garamond" w:eastAsia="SimSun" w:hAnsi="Garamond" w:cs="Times"/>
          <w:color w:val="333333"/>
        </w:rPr>
        <w:t xml:space="preserve"> methods. </w:t>
      </w:r>
      <w:r w:rsidR="00AF4AA8">
        <w:rPr>
          <w:rFonts w:ascii="Garamond" w:eastAsia="SimSun" w:hAnsi="Garamond" w:cs="Times"/>
          <w:color w:val="333333"/>
        </w:rPr>
        <w:t>We use the same v</w:t>
      </w:r>
      <w:r w:rsidR="00611B79" w:rsidRPr="008E1963">
        <w:rPr>
          <w:rFonts w:ascii="Garamond" w:eastAsia="SimSun" w:hAnsi="Garamond" w:cs="Times"/>
          <w:color w:val="333333"/>
        </w:rPr>
        <w:t>ariable</w:t>
      </w:r>
      <w:r>
        <w:rPr>
          <w:rFonts w:ascii="Garamond" w:eastAsia="SimSun" w:hAnsi="Garamond" w:cs="Times"/>
          <w:color w:val="333333"/>
        </w:rPr>
        <w:t>s</w:t>
      </w:r>
      <w:r w:rsidR="00611B79" w:rsidRPr="008E1963">
        <w:rPr>
          <w:rFonts w:ascii="Garamond" w:eastAsia="SimSun" w:hAnsi="Garamond" w:cs="Times"/>
          <w:color w:val="333333"/>
        </w:rPr>
        <w:t xml:space="preserve"> </w:t>
      </w:r>
      <w:r w:rsidR="00AF4AA8">
        <w:rPr>
          <w:rFonts w:ascii="Garamond" w:eastAsia="SimSun" w:hAnsi="Garamond" w:cs="Times"/>
          <w:color w:val="333333"/>
        </w:rPr>
        <w:t xml:space="preserve">used in machine learning </w:t>
      </w:r>
      <w:r>
        <w:rPr>
          <w:rFonts w:ascii="Garamond" w:eastAsia="SimSun" w:hAnsi="Garamond" w:cs="Times"/>
          <w:color w:val="333333"/>
        </w:rPr>
        <w:t xml:space="preserve">models </w:t>
      </w:r>
      <w:r w:rsidR="002A3BB8">
        <w:rPr>
          <w:rFonts w:ascii="Garamond" w:eastAsia="SimSun" w:hAnsi="Garamond" w:cs="Times"/>
          <w:color w:val="333333"/>
        </w:rPr>
        <w:t>such as</w:t>
      </w:r>
      <w:r w:rsidR="00AF4AA8">
        <w:rPr>
          <w:rFonts w:ascii="Garamond" w:eastAsia="SimSun" w:hAnsi="Garamond" w:cs="Times"/>
          <w:color w:val="333333"/>
        </w:rPr>
        <w:t xml:space="preserve"> </w:t>
      </w:r>
      <w:r w:rsidR="00611B79" w:rsidRPr="008E1963">
        <w:rPr>
          <w:rFonts w:ascii="Garamond" w:eastAsia="SimSun" w:hAnsi="Garamond" w:cs="Times"/>
          <w:color w:val="333333"/>
        </w:rPr>
        <w:t>food price</w:t>
      </w:r>
      <w:r w:rsidR="00AF4AA8">
        <w:rPr>
          <w:rFonts w:ascii="Garamond" w:eastAsia="SimSun" w:hAnsi="Garamond" w:cs="Times"/>
          <w:color w:val="333333"/>
        </w:rPr>
        <w:t>s</w:t>
      </w:r>
      <w:r w:rsidR="00611B79" w:rsidRPr="008E1963">
        <w:rPr>
          <w:rFonts w:ascii="Garamond" w:eastAsia="SimSun" w:hAnsi="Garamond" w:cs="Times"/>
          <w:color w:val="333333"/>
        </w:rPr>
        <w:t>, market thinness</w:t>
      </w:r>
      <w:r w:rsidR="00AF4AA8">
        <w:rPr>
          <w:rFonts w:ascii="Garamond" w:eastAsia="SimSun" w:hAnsi="Garamond" w:cs="Times"/>
          <w:color w:val="333333"/>
        </w:rPr>
        <w:t xml:space="preserve">, </w:t>
      </w:r>
      <w:r w:rsidR="00611B79" w:rsidRPr="008E1963">
        <w:rPr>
          <w:rFonts w:ascii="Garamond" w:eastAsia="SimSun" w:hAnsi="Garamond" w:cs="Times"/>
          <w:color w:val="333333"/>
        </w:rPr>
        <w:t xml:space="preserve">cellphone </w:t>
      </w:r>
      <w:r w:rsidR="008672E5" w:rsidRPr="008E1963">
        <w:rPr>
          <w:rFonts w:ascii="Garamond" w:eastAsia="SimSun" w:hAnsi="Garamond" w:cs="Times"/>
          <w:color w:val="333333"/>
        </w:rPr>
        <w:t>ownership, floor</w:t>
      </w:r>
      <w:r w:rsidR="00611B79" w:rsidRPr="008E1963">
        <w:rPr>
          <w:rFonts w:ascii="Garamond" w:eastAsia="SimSun" w:hAnsi="Garamond" w:cs="Times"/>
          <w:color w:val="333333"/>
        </w:rPr>
        <w:t>/roof material, asset index</w:t>
      </w:r>
      <w:r w:rsidR="00AF4AA8">
        <w:rPr>
          <w:rFonts w:ascii="Garamond" w:eastAsia="SimSun" w:hAnsi="Garamond" w:cs="Times"/>
          <w:color w:val="333333"/>
        </w:rPr>
        <w:t xml:space="preserve">, length of </w:t>
      </w:r>
      <w:r w:rsidR="00611B79" w:rsidRPr="008E1963">
        <w:rPr>
          <w:rFonts w:ascii="Garamond" w:eastAsia="SimSun" w:hAnsi="Garamond" w:cs="Times"/>
          <w:color w:val="333333"/>
        </w:rPr>
        <w:t>dry spells, average temperature</w:t>
      </w:r>
      <w:r w:rsidR="00EA1300">
        <w:rPr>
          <w:rFonts w:ascii="Garamond" w:eastAsia="SimSun" w:hAnsi="Garamond" w:cs="Times"/>
          <w:color w:val="333333"/>
        </w:rPr>
        <w:t>,</w:t>
      </w:r>
      <w:r w:rsidR="00611B79" w:rsidRPr="008E1963">
        <w:rPr>
          <w:rFonts w:ascii="Garamond" w:eastAsia="SimSun" w:hAnsi="Garamond" w:cs="Times"/>
          <w:color w:val="333333"/>
        </w:rPr>
        <w:t xml:space="preserve"> and </w:t>
      </w:r>
      <w:r w:rsidR="00083064">
        <w:rPr>
          <w:rFonts w:ascii="Garamond" w:eastAsia="SimSun" w:hAnsi="Garamond" w:cs="Times"/>
          <w:color w:val="333333"/>
        </w:rPr>
        <w:t>the</w:t>
      </w:r>
      <w:r w:rsidR="00517E54">
        <w:rPr>
          <w:rFonts w:ascii="Garamond" w:eastAsia="SimSun" w:hAnsi="Garamond" w:cs="Times"/>
          <w:color w:val="333333"/>
        </w:rPr>
        <w:t xml:space="preserve"> </w:t>
      </w:r>
      <w:r w:rsidR="00517E54">
        <w:rPr>
          <w:rFonts w:ascii="Garamond" w:eastAsia="SimSun" w:hAnsi="Garamond" w:cs="Times" w:hint="eastAsia"/>
          <w:color w:val="333333"/>
        </w:rPr>
        <w:t>to</w:t>
      </w:r>
      <w:r w:rsidR="00517E54">
        <w:rPr>
          <w:rFonts w:ascii="Garamond" w:eastAsia="SimSun" w:hAnsi="Garamond" w:cs="Times"/>
          <w:color w:val="333333"/>
        </w:rPr>
        <w:t>tal</w:t>
      </w:r>
      <w:r w:rsidR="00083064">
        <w:rPr>
          <w:rFonts w:ascii="Garamond" w:eastAsia="SimSun" w:hAnsi="Garamond" w:cs="Times"/>
          <w:color w:val="333333"/>
        </w:rPr>
        <w:t xml:space="preserve"> amount of </w:t>
      </w:r>
      <w:r w:rsidR="00611B79" w:rsidRPr="008E1963">
        <w:rPr>
          <w:rFonts w:ascii="Garamond" w:eastAsia="SimSun" w:hAnsi="Garamond" w:cs="Times"/>
          <w:color w:val="333333"/>
        </w:rPr>
        <w:t>rain</w:t>
      </w:r>
      <w:r w:rsidR="00AF4AA8">
        <w:rPr>
          <w:rFonts w:ascii="Garamond" w:eastAsia="SimSun" w:hAnsi="Garamond" w:cs="Times"/>
          <w:color w:val="333333"/>
        </w:rPr>
        <w:t xml:space="preserve">. </w:t>
      </w:r>
    </w:p>
    <w:p w14:paraId="7759EEC5" w14:textId="77777777" w:rsidR="00B92BE0" w:rsidRPr="00B92BE0" w:rsidRDefault="00B92BE0" w:rsidP="00B92BE0">
      <w:pPr>
        <w:spacing w:line="480" w:lineRule="auto"/>
        <w:ind w:left="720"/>
        <w:rPr>
          <w:rFonts w:ascii="Garamond" w:eastAsia="SimSun" w:hAnsi="Garamond" w:cs="Times"/>
          <w:color w:val="333333"/>
        </w:rPr>
      </w:pPr>
    </w:p>
    <w:p w14:paraId="3B50596B" w14:textId="5A042C1E" w:rsidR="0096795A" w:rsidRPr="00431A5F" w:rsidRDefault="0096795A" w:rsidP="00431A5F">
      <w:pPr>
        <w:pStyle w:val="ListParagraph"/>
        <w:numPr>
          <w:ilvl w:val="0"/>
          <w:numId w:val="7"/>
        </w:numPr>
        <w:spacing w:line="480" w:lineRule="auto"/>
        <w:rPr>
          <w:rFonts w:ascii="Garamond" w:eastAsia="SimSun" w:hAnsi="Garamond" w:cs="Times"/>
          <w:b/>
          <w:noProof/>
          <w:color w:val="333333"/>
        </w:rPr>
      </w:pPr>
      <w:r w:rsidRPr="00431A5F">
        <w:rPr>
          <w:rFonts w:ascii="Garamond" w:eastAsia="SimSun" w:hAnsi="Garamond" w:cs="Times"/>
          <w:b/>
          <w:noProof/>
          <w:color w:val="333333"/>
        </w:rPr>
        <w:t>Results</w:t>
      </w:r>
    </w:p>
    <w:p w14:paraId="5BBA30D9" w14:textId="57D09D90" w:rsidR="003C4019" w:rsidRDefault="003C4019" w:rsidP="00F507C4">
      <w:pPr>
        <w:spacing w:line="480" w:lineRule="auto"/>
        <w:ind w:left="720"/>
        <w:rPr>
          <w:rFonts w:ascii="Garamond" w:eastAsia="SimSun" w:hAnsi="Garamond" w:cs="Times"/>
          <w:color w:val="333333"/>
        </w:rPr>
      </w:pPr>
      <w:r>
        <w:rPr>
          <w:rFonts w:ascii="Garamond" w:eastAsia="SimSun" w:hAnsi="Garamond" w:cs="Times"/>
          <w:color w:val="333333"/>
        </w:rPr>
        <w:t>The results</w:t>
      </w:r>
      <w:r w:rsidR="00C4535F">
        <w:rPr>
          <w:rFonts w:ascii="Garamond" w:eastAsia="SimSun" w:hAnsi="Garamond" w:cs="Times"/>
          <w:color w:val="333333"/>
        </w:rPr>
        <w:t xml:space="preserve"> section </w:t>
      </w:r>
      <w:r w:rsidR="008F17F9">
        <w:rPr>
          <w:rFonts w:ascii="Garamond" w:eastAsia="SimSun" w:hAnsi="Garamond" w:cs="Times"/>
          <w:color w:val="333333"/>
        </w:rPr>
        <w:t>shows</w:t>
      </w:r>
      <w:r w:rsidR="00C4535F">
        <w:rPr>
          <w:rFonts w:ascii="Garamond" w:eastAsia="SimSun" w:hAnsi="Garamond" w:cs="Times"/>
          <w:color w:val="333333"/>
        </w:rPr>
        <w:t xml:space="preserve"> </w:t>
      </w:r>
      <w:r w:rsidR="003140BD">
        <w:rPr>
          <w:rFonts w:ascii="Garamond" w:eastAsia="SimSun" w:hAnsi="Garamond" w:cs="Times"/>
          <w:color w:val="333333"/>
        </w:rPr>
        <w:t>many</w:t>
      </w:r>
      <w:r w:rsidR="00C4535F">
        <w:rPr>
          <w:rFonts w:ascii="Garamond" w:eastAsia="SimSun" w:hAnsi="Garamond" w:cs="Times"/>
          <w:color w:val="333333"/>
        </w:rPr>
        <w:t xml:space="preserve"> </w:t>
      </w:r>
      <w:r w:rsidR="008F17F9">
        <w:rPr>
          <w:rFonts w:ascii="Garamond" w:eastAsia="SimSun" w:hAnsi="Garamond" w:cs="Times"/>
          <w:color w:val="333333"/>
        </w:rPr>
        <w:t>improvements</w:t>
      </w:r>
      <w:r w:rsidR="00C4535F">
        <w:rPr>
          <w:rFonts w:ascii="Garamond" w:eastAsia="SimSun" w:hAnsi="Garamond" w:cs="Times"/>
          <w:color w:val="333333"/>
        </w:rPr>
        <w:t xml:space="preserve"> in </w:t>
      </w:r>
      <w:r w:rsidR="00881BE5">
        <w:rPr>
          <w:rFonts w:ascii="Garamond" w:eastAsia="SimSun" w:hAnsi="Garamond" w:cs="Times"/>
          <w:color w:val="333333"/>
        </w:rPr>
        <w:t xml:space="preserve">the </w:t>
      </w:r>
      <w:r w:rsidR="00C4535F">
        <w:rPr>
          <w:rFonts w:ascii="Garamond" w:eastAsia="SimSun" w:hAnsi="Garamond" w:cs="Times"/>
          <w:color w:val="333333"/>
        </w:rPr>
        <w:t xml:space="preserve">performance </w:t>
      </w:r>
      <w:r w:rsidR="008F6A61">
        <w:rPr>
          <w:rFonts w:ascii="Garamond" w:eastAsia="SimSun" w:hAnsi="Garamond" w:cs="Times"/>
          <w:color w:val="333333"/>
        </w:rPr>
        <w:t xml:space="preserve">of the machine learning models </w:t>
      </w:r>
      <w:r w:rsidR="00C4535F">
        <w:rPr>
          <w:rFonts w:ascii="Garamond" w:eastAsia="SimSun" w:hAnsi="Garamond" w:cs="Times"/>
          <w:color w:val="333333"/>
        </w:rPr>
        <w:t>compared to the baseline model</w:t>
      </w:r>
      <w:r w:rsidR="008F6A61">
        <w:rPr>
          <w:rFonts w:ascii="Garamond" w:eastAsia="SimSun" w:hAnsi="Garamond" w:cs="Times"/>
          <w:color w:val="333333"/>
        </w:rPr>
        <w:t xml:space="preserve">. The results </w:t>
      </w:r>
      <w:r w:rsidR="008F17F9">
        <w:rPr>
          <w:rFonts w:ascii="Garamond" w:eastAsia="SimSun" w:hAnsi="Garamond" w:cs="Times" w:hint="eastAsia"/>
          <w:color w:val="333333"/>
        </w:rPr>
        <w:t>s</w:t>
      </w:r>
      <w:r w:rsidR="008F17F9">
        <w:rPr>
          <w:rFonts w:ascii="Garamond" w:eastAsia="SimSun" w:hAnsi="Garamond" w:cs="Times"/>
          <w:color w:val="333333"/>
        </w:rPr>
        <w:t xml:space="preserve">uggest </w:t>
      </w:r>
      <w:r w:rsidR="008F6A61">
        <w:rPr>
          <w:rFonts w:ascii="Garamond" w:eastAsia="SimSun" w:hAnsi="Garamond" w:cs="Times"/>
          <w:color w:val="333333"/>
        </w:rPr>
        <w:t>that the machine learning algorithms, combined with data techniques, help</w:t>
      </w:r>
      <w:r w:rsidR="008F17F9">
        <w:rPr>
          <w:rFonts w:ascii="Garamond" w:eastAsia="SimSun" w:hAnsi="Garamond" w:cs="Times"/>
          <w:color w:val="333333"/>
        </w:rPr>
        <w:t xml:space="preserve"> </w:t>
      </w:r>
      <w:r w:rsidR="008F6A61">
        <w:rPr>
          <w:rFonts w:ascii="Garamond" w:eastAsia="SimSun" w:hAnsi="Garamond" w:cs="Times"/>
          <w:color w:val="333333"/>
        </w:rPr>
        <w:t>capture</w:t>
      </w:r>
      <w:r w:rsidR="008F17F9">
        <w:rPr>
          <w:rFonts w:ascii="Garamond" w:eastAsia="SimSun" w:hAnsi="Garamond" w:cs="Times"/>
          <w:color w:val="333333"/>
        </w:rPr>
        <w:t xml:space="preserve"> </w:t>
      </w:r>
      <w:r w:rsidR="008F6A61">
        <w:rPr>
          <w:rFonts w:ascii="Garamond" w:eastAsia="SimSun" w:hAnsi="Garamond" w:cs="Times"/>
          <w:color w:val="333333"/>
        </w:rPr>
        <w:t xml:space="preserve">the rare </w:t>
      </w:r>
      <w:r w:rsidR="008F17F9">
        <w:rPr>
          <w:rFonts w:ascii="Garamond" w:eastAsia="SimSun" w:hAnsi="Garamond" w:cs="Times"/>
          <w:color w:val="333333"/>
        </w:rPr>
        <w:t>food insecure instance</w:t>
      </w:r>
      <w:r w:rsidR="00532F13">
        <w:rPr>
          <w:rFonts w:ascii="Garamond" w:eastAsia="SimSun" w:hAnsi="Garamond" w:cs="Times"/>
          <w:color w:val="333333"/>
        </w:rPr>
        <w:t>s</w:t>
      </w:r>
      <w:r w:rsidR="008F17F9">
        <w:rPr>
          <w:rFonts w:ascii="Garamond" w:eastAsia="SimSun" w:hAnsi="Garamond" w:cs="Times"/>
          <w:color w:val="333333"/>
        </w:rPr>
        <w:t xml:space="preserve"> </w:t>
      </w:r>
      <w:r w:rsidR="008F6A61">
        <w:rPr>
          <w:rFonts w:ascii="Garamond" w:eastAsia="SimSun" w:hAnsi="Garamond" w:cs="Times"/>
          <w:color w:val="333333"/>
        </w:rPr>
        <w:t>when the</w:t>
      </w:r>
      <w:r w:rsidR="00EC7799">
        <w:rPr>
          <w:rFonts w:ascii="Garamond" w:eastAsia="SimSun" w:hAnsi="Garamond" w:cs="Times"/>
          <w:color w:val="333333"/>
        </w:rPr>
        <w:t xml:space="preserve"> conventional methods cannot</w:t>
      </w:r>
      <w:r w:rsidR="008F17F9">
        <w:rPr>
          <w:rFonts w:ascii="Garamond" w:eastAsia="SimSun" w:hAnsi="Garamond" w:cs="Times"/>
          <w:color w:val="333333"/>
        </w:rPr>
        <w:t xml:space="preserve">.  </w:t>
      </w:r>
    </w:p>
    <w:p w14:paraId="413C7E9D" w14:textId="6EDAB934" w:rsidR="000F2836" w:rsidRDefault="006A6892" w:rsidP="00D66B77">
      <w:pPr>
        <w:spacing w:line="480" w:lineRule="auto"/>
        <w:ind w:left="720" w:firstLine="720"/>
        <w:rPr>
          <w:rFonts w:ascii="Garamond" w:eastAsia="SimSun" w:hAnsi="Garamond" w:cs="Times"/>
          <w:color w:val="333333"/>
        </w:rPr>
        <w:pPrChange w:id="354" w:author="Zhou, Yujun" w:date="2020-05-05T11:39:00Z">
          <w:pPr>
            <w:spacing w:line="480" w:lineRule="auto"/>
            <w:ind w:left="720"/>
          </w:pPr>
        </w:pPrChange>
      </w:pPr>
      <w:r>
        <w:rPr>
          <w:rFonts w:ascii="Garamond" w:eastAsia="SimSun" w:hAnsi="Garamond" w:cs="Times"/>
          <w:color w:val="333333"/>
        </w:rPr>
        <w:t xml:space="preserve">First, we </w:t>
      </w:r>
      <w:del w:id="355" w:author="Baylis, Katherine R" w:date="2020-05-04T14:19:00Z">
        <w:r w:rsidR="00B5797C" w:rsidDel="00DE713E">
          <w:rPr>
            <w:rFonts w:ascii="Garamond" w:eastAsia="SimSun" w:hAnsi="Garamond" w:cs="Times"/>
            <w:color w:val="333333"/>
          </w:rPr>
          <w:delText>use</w:delText>
        </w:r>
        <w:r w:rsidDel="00DE713E">
          <w:rPr>
            <w:rFonts w:ascii="Garamond" w:eastAsia="SimSun" w:hAnsi="Garamond" w:cs="Times"/>
            <w:color w:val="333333"/>
          </w:rPr>
          <w:delText xml:space="preserve"> </w:delText>
        </w:r>
      </w:del>
      <w:r w:rsidR="00A4549A">
        <w:rPr>
          <w:rFonts w:ascii="Garamond" w:eastAsia="SimSun" w:hAnsi="Garamond" w:cs="Times"/>
          <w:color w:val="333333"/>
        </w:rPr>
        <w:t>categorize the outcome variable on food security using the FEWSNET cutoffs into binary classes of “most food</w:t>
      </w:r>
      <w:r w:rsidR="00A96DDB">
        <w:rPr>
          <w:rFonts w:ascii="Garamond" w:eastAsia="SimSun" w:hAnsi="Garamond" w:cs="Times"/>
          <w:color w:val="333333"/>
        </w:rPr>
        <w:t>-</w:t>
      </w:r>
      <w:r w:rsidR="004B1835">
        <w:rPr>
          <w:rFonts w:ascii="Garamond" w:eastAsia="SimSun" w:hAnsi="Garamond" w:cs="Times"/>
          <w:color w:val="333333"/>
        </w:rPr>
        <w:t xml:space="preserve">secure </w:t>
      </w:r>
      <w:r w:rsidR="00A4549A">
        <w:rPr>
          <w:rFonts w:ascii="Garamond" w:eastAsia="SimSun" w:hAnsi="Garamond" w:cs="Times"/>
          <w:color w:val="333333"/>
        </w:rPr>
        <w:t xml:space="preserve">versus the rest”, </w:t>
      </w:r>
      <w:commentRangeStart w:id="356"/>
      <w:commentRangeEnd w:id="356"/>
      <w:r w:rsidR="00E3031D">
        <w:rPr>
          <w:rStyle w:val="CommentReference"/>
        </w:rPr>
        <w:commentReference w:id="356"/>
      </w:r>
      <w:r w:rsidR="00B5797C">
        <w:rPr>
          <w:rFonts w:ascii="Garamond" w:eastAsia="SimSun" w:hAnsi="Garamond" w:cs="Times"/>
          <w:color w:val="333333"/>
        </w:rPr>
        <w:t xml:space="preserve">to </w:t>
      </w:r>
      <w:r w:rsidR="00E3631F">
        <w:rPr>
          <w:rFonts w:ascii="Garamond" w:eastAsia="SimSun" w:hAnsi="Garamond" w:cs="Times"/>
          <w:color w:val="333333"/>
        </w:rPr>
        <w:t>test</w:t>
      </w:r>
      <w:r w:rsidR="00B5797C">
        <w:rPr>
          <w:rFonts w:ascii="Garamond" w:eastAsia="SimSun" w:hAnsi="Garamond" w:cs="Times"/>
          <w:color w:val="333333"/>
        </w:rPr>
        <w:t xml:space="preserve"> the model’s ability to </w:t>
      </w:r>
      <w:r w:rsidR="00E641AF">
        <w:rPr>
          <w:rFonts w:ascii="Garamond" w:eastAsia="SimSun" w:hAnsi="Garamond" w:cs="Times"/>
          <w:color w:val="333333"/>
        </w:rPr>
        <w:t xml:space="preserve">differentiate </w:t>
      </w:r>
      <w:r w:rsidR="004B1835">
        <w:rPr>
          <w:rFonts w:ascii="Garamond" w:eastAsia="SimSun" w:hAnsi="Garamond" w:cs="Times"/>
          <w:color w:val="333333"/>
        </w:rPr>
        <w:t xml:space="preserve">the </w:t>
      </w:r>
      <w:r w:rsidR="00E641AF">
        <w:rPr>
          <w:rFonts w:ascii="Garamond" w:eastAsia="SimSun" w:hAnsi="Garamond" w:cs="Times"/>
          <w:color w:val="333333"/>
        </w:rPr>
        <w:t xml:space="preserve">clusters </w:t>
      </w:r>
      <w:r w:rsidR="00110E85">
        <w:rPr>
          <w:rFonts w:ascii="Garamond" w:eastAsia="SimSun" w:hAnsi="Garamond" w:cs="Times"/>
          <w:color w:val="333333"/>
        </w:rPr>
        <w:t>with those</w:t>
      </w:r>
      <w:r w:rsidR="00E641AF">
        <w:rPr>
          <w:rFonts w:ascii="Garamond" w:eastAsia="SimSun" w:hAnsi="Garamond" w:cs="Times"/>
          <w:color w:val="333333"/>
        </w:rPr>
        <w:t xml:space="preserve"> </w:t>
      </w:r>
      <w:r w:rsidR="00881BE5">
        <w:rPr>
          <w:rFonts w:ascii="Garamond" w:eastAsia="SimSun" w:hAnsi="Garamond" w:cs="Times"/>
          <w:color w:val="333333"/>
        </w:rPr>
        <w:t xml:space="preserve">that </w:t>
      </w:r>
      <w:r w:rsidR="00E641AF">
        <w:rPr>
          <w:rFonts w:ascii="Garamond" w:eastAsia="SimSun" w:hAnsi="Garamond" w:cs="Times"/>
          <w:color w:val="333333"/>
        </w:rPr>
        <w:t>are relatively better off</w:t>
      </w:r>
      <w:r w:rsidR="00881BE5">
        <w:rPr>
          <w:rFonts w:ascii="Garamond" w:eastAsia="SimSun" w:hAnsi="Garamond" w:cs="Times"/>
          <w:color w:val="333333"/>
        </w:rPr>
        <w:t>,</w:t>
      </w:r>
      <w:r w:rsidR="00E641AF">
        <w:rPr>
          <w:rFonts w:ascii="Garamond" w:eastAsia="SimSun" w:hAnsi="Garamond" w:cs="Times"/>
          <w:color w:val="333333"/>
        </w:rPr>
        <w:t xml:space="preserve"> </w:t>
      </w:r>
      <w:ins w:id="357" w:author="Baylis, Katherine R" w:date="2020-05-04T14:20:00Z">
        <w:r w:rsidR="00DE713E">
          <w:rPr>
            <w:rFonts w:ascii="Garamond" w:eastAsia="SimSun" w:hAnsi="Garamond" w:cs="Times"/>
            <w:color w:val="333333"/>
          </w:rPr>
          <w:t xml:space="preserve">versus those clusters that may require </w:t>
        </w:r>
      </w:ins>
      <w:del w:id="358" w:author="Baylis, Katherine R" w:date="2020-05-04T14:20:00Z">
        <w:r w:rsidR="00E641AF" w:rsidDel="00DE713E">
          <w:rPr>
            <w:rFonts w:ascii="Garamond" w:eastAsia="SimSun" w:hAnsi="Garamond" w:cs="Times"/>
            <w:color w:val="333333"/>
          </w:rPr>
          <w:delText xml:space="preserve">and </w:delText>
        </w:r>
        <w:r w:rsidR="00110E85" w:rsidDel="00DE713E">
          <w:rPr>
            <w:rFonts w:ascii="Garamond" w:eastAsia="SimSun" w:hAnsi="Garamond" w:cs="Times"/>
            <w:color w:val="333333"/>
          </w:rPr>
          <w:delText xml:space="preserve">those </w:delText>
        </w:r>
        <w:r w:rsidR="00E641AF" w:rsidDel="00DE713E">
          <w:rPr>
            <w:rFonts w:ascii="Garamond" w:eastAsia="SimSun" w:hAnsi="Garamond" w:cs="Times"/>
            <w:color w:val="333333"/>
          </w:rPr>
          <w:delText>need attention</w:delText>
        </w:r>
      </w:del>
      <w:ins w:id="359" w:author="Baylis, Katherine R" w:date="2020-05-04T14:20:00Z">
        <w:r w:rsidR="00DE713E">
          <w:rPr>
            <w:rFonts w:ascii="Garamond" w:eastAsia="SimSun" w:hAnsi="Garamond" w:cs="Times"/>
            <w:color w:val="333333"/>
          </w:rPr>
          <w:t>assistance</w:t>
        </w:r>
      </w:ins>
      <w:r w:rsidR="00E641AF">
        <w:rPr>
          <w:rFonts w:ascii="Garamond" w:eastAsia="SimSun" w:hAnsi="Garamond" w:cs="Times"/>
          <w:color w:val="333333"/>
        </w:rPr>
        <w:t xml:space="preserve">. </w:t>
      </w:r>
      <w:r w:rsidR="00B5797C">
        <w:rPr>
          <w:rFonts w:ascii="Garamond" w:eastAsia="SimSun" w:hAnsi="Garamond" w:cs="Times"/>
          <w:color w:val="333333"/>
        </w:rPr>
        <w:t xml:space="preserve">The outcome </w:t>
      </w:r>
      <w:r w:rsidR="00E641AF">
        <w:rPr>
          <w:rFonts w:ascii="Garamond" w:eastAsia="SimSun" w:hAnsi="Garamond" w:cs="Times"/>
          <w:color w:val="333333"/>
        </w:rPr>
        <w:t>is defined as “</w:t>
      </w:r>
      <w:r w:rsidR="004B1835">
        <w:rPr>
          <w:rFonts w:ascii="Garamond" w:eastAsia="SimSun" w:hAnsi="Garamond" w:cs="Times"/>
          <w:color w:val="333333"/>
        </w:rPr>
        <w:t>most food secure</w:t>
      </w:r>
      <w:r w:rsidR="00E641AF">
        <w:rPr>
          <w:rFonts w:ascii="Garamond" w:eastAsia="SimSun" w:hAnsi="Garamond" w:cs="Times"/>
          <w:color w:val="333333"/>
        </w:rPr>
        <w:t>” if the food security measurement fall</w:t>
      </w:r>
      <w:r w:rsidR="000108D6">
        <w:rPr>
          <w:rFonts w:ascii="Garamond" w:eastAsia="SimSun" w:hAnsi="Garamond" w:cs="Times"/>
          <w:color w:val="333333"/>
        </w:rPr>
        <w:t>s</w:t>
      </w:r>
      <w:r w:rsidR="00E641AF">
        <w:rPr>
          <w:rFonts w:ascii="Garamond" w:eastAsia="SimSun" w:hAnsi="Garamond" w:cs="Times"/>
          <w:color w:val="333333"/>
        </w:rPr>
        <w:t xml:space="preserve"> into the </w:t>
      </w:r>
      <w:r w:rsidR="00B23C22">
        <w:rPr>
          <w:rFonts w:ascii="Garamond" w:eastAsia="SimSun" w:hAnsi="Garamond" w:cs="Times"/>
          <w:color w:val="333333"/>
        </w:rPr>
        <w:t>most food</w:t>
      </w:r>
      <w:r w:rsidR="00A96DDB">
        <w:rPr>
          <w:rFonts w:ascii="Garamond" w:eastAsia="SimSun" w:hAnsi="Garamond" w:cs="Times"/>
          <w:color w:val="333333"/>
        </w:rPr>
        <w:t>-</w:t>
      </w:r>
      <w:r w:rsidR="00B23C22">
        <w:rPr>
          <w:rFonts w:ascii="Garamond" w:eastAsia="SimSun" w:hAnsi="Garamond" w:cs="Times"/>
          <w:color w:val="333333"/>
        </w:rPr>
        <w:t>secure</w:t>
      </w:r>
      <w:r w:rsidR="00E641AF">
        <w:rPr>
          <w:rFonts w:ascii="Garamond" w:eastAsia="SimSun" w:hAnsi="Garamond" w:cs="Times"/>
          <w:color w:val="333333"/>
        </w:rPr>
        <w:t xml:space="preserve"> category</w:t>
      </w:r>
      <w:r w:rsidR="004840F4">
        <w:rPr>
          <w:rFonts w:ascii="Garamond" w:eastAsia="SimSun" w:hAnsi="Garamond" w:cs="Times"/>
          <w:color w:val="333333"/>
        </w:rPr>
        <w:t>. At th</w:t>
      </w:r>
      <w:r w:rsidR="00904063">
        <w:rPr>
          <w:rFonts w:ascii="Garamond" w:eastAsia="SimSun" w:hAnsi="Garamond" w:cs="Times"/>
          <w:color w:val="333333"/>
        </w:rPr>
        <w:t>is</w:t>
      </w:r>
      <w:r w:rsidR="004840F4">
        <w:rPr>
          <w:rFonts w:ascii="Garamond" w:eastAsia="SimSun" w:hAnsi="Garamond" w:cs="Times"/>
          <w:color w:val="333333"/>
        </w:rPr>
        <w:t xml:space="preserve"> binary cutoff, we have more observations in the minority </w:t>
      </w:r>
      <w:r w:rsidR="00E5238B">
        <w:rPr>
          <w:rFonts w:ascii="Garamond" w:eastAsia="SimSun" w:hAnsi="Garamond" w:cs="Times"/>
          <w:color w:val="333333"/>
        </w:rPr>
        <w:t>class, so the dataset is more balanced</w:t>
      </w:r>
      <w:r w:rsidR="00F530AE">
        <w:rPr>
          <w:rFonts w:ascii="Garamond" w:eastAsia="SimSun" w:hAnsi="Garamond" w:cs="Times"/>
          <w:color w:val="333333"/>
        </w:rPr>
        <w:t xml:space="preserve"> and no need for the sampling techniques</w:t>
      </w:r>
      <w:r w:rsidR="00E5238B">
        <w:rPr>
          <w:rFonts w:ascii="Garamond" w:eastAsia="SimSun" w:hAnsi="Garamond" w:cs="Times"/>
          <w:color w:val="333333"/>
        </w:rPr>
        <w:t>.</w:t>
      </w:r>
      <w:r w:rsidR="00074DED">
        <w:rPr>
          <w:rFonts w:ascii="Garamond" w:eastAsia="SimSun" w:hAnsi="Garamond" w:cs="Times"/>
          <w:color w:val="333333"/>
        </w:rPr>
        <w:t xml:space="preserve"> </w:t>
      </w:r>
      <w:r w:rsidR="004304BC">
        <w:rPr>
          <w:rFonts w:ascii="Garamond" w:eastAsia="SimSun" w:hAnsi="Garamond" w:cs="Times"/>
          <w:color w:val="333333"/>
        </w:rPr>
        <w:t xml:space="preserve">Fig. 2 show the results of </w:t>
      </w:r>
      <w:r w:rsidR="00775FB3">
        <w:rPr>
          <w:rFonts w:ascii="Garamond" w:eastAsia="SimSun" w:hAnsi="Garamond" w:cs="Times"/>
          <w:color w:val="333333"/>
        </w:rPr>
        <w:t xml:space="preserve">the </w:t>
      </w:r>
      <w:r w:rsidR="004304BC">
        <w:rPr>
          <w:rFonts w:ascii="Garamond" w:eastAsia="SimSun" w:hAnsi="Garamond" w:cs="Times"/>
          <w:color w:val="333333"/>
        </w:rPr>
        <w:t>ROC curves of baseline and machine learning models</w:t>
      </w:r>
      <w:r w:rsidR="00944971">
        <w:rPr>
          <w:rFonts w:ascii="Garamond" w:eastAsia="SimSun" w:hAnsi="Garamond" w:cs="Times"/>
          <w:color w:val="333333"/>
        </w:rPr>
        <w:t xml:space="preserve"> with the most </w:t>
      </w:r>
      <w:r w:rsidR="00944971" w:rsidRPr="00944971">
        <w:rPr>
          <w:rFonts w:ascii="Garamond" w:eastAsia="SimSun" w:hAnsi="Garamond" w:cs="Times"/>
          <w:color w:val="333333"/>
        </w:rPr>
        <w:t>food</w:t>
      </w:r>
      <w:r w:rsidR="00A96DDB">
        <w:rPr>
          <w:rFonts w:ascii="Garamond" w:eastAsia="SimSun" w:hAnsi="Garamond" w:cs="Times"/>
          <w:color w:val="333333"/>
        </w:rPr>
        <w:t>-</w:t>
      </w:r>
      <w:r w:rsidR="00944971" w:rsidRPr="00944971">
        <w:rPr>
          <w:rFonts w:ascii="Garamond" w:eastAsia="SimSun" w:hAnsi="Garamond" w:cs="Times"/>
          <w:color w:val="333333"/>
        </w:rPr>
        <w:t xml:space="preserve">secure category </w:t>
      </w:r>
      <w:r w:rsidR="00944971">
        <w:rPr>
          <w:rFonts w:ascii="Garamond" w:eastAsia="SimSun" w:hAnsi="Garamond" w:cs="Times"/>
          <w:color w:val="333333"/>
        </w:rPr>
        <w:t>versus the rest</w:t>
      </w:r>
      <w:r w:rsidR="004304BC">
        <w:rPr>
          <w:rFonts w:ascii="Garamond" w:eastAsia="SimSun" w:hAnsi="Garamond" w:cs="Times"/>
          <w:color w:val="333333"/>
        </w:rPr>
        <w:t>.</w:t>
      </w:r>
      <w:r w:rsidR="00775FB3">
        <w:rPr>
          <w:rFonts w:ascii="Garamond" w:eastAsia="SimSun" w:hAnsi="Garamond" w:cs="Times"/>
          <w:color w:val="333333"/>
        </w:rPr>
        <w:t xml:space="preserve"> The ROC curve illustrates how well the model performs when we vary the probability threshold from 0 to 1.  </w:t>
      </w:r>
      <w:r w:rsidR="0071450E">
        <w:rPr>
          <w:rFonts w:ascii="Garamond" w:eastAsia="SimSun" w:hAnsi="Garamond" w:cs="Times"/>
          <w:color w:val="333333"/>
        </w:rPr>
        <w:t>The y</w:t>
      </w:r>
      <w:r w:rsidR="00A356A2">
        <w:rPr>
          <w:rFonts w:ascii="Garamond" w:eastAsia="SimSun" w:hAnsi="Garamond" w:cs="Times"/>
          <w:color w:val="333333"/>
        </w:rPr>
        <w:t>-</w:t>
      </w:r>
      <w:r w:rsidR="0071450E">
        <w:rPr>
          <w:rFonts w:ascii="Garamond" w:eastAsia="SimSun" w:hAnsi="Garamond" w:cs="Times"/>
          <w:color w:val="333333"/>
        </w:rPr>
        <w:t xml:space="preserve">axis of the ROC curve shows the recall or true positive rate of correctly identifying a “not </w:t>
      </w:r>
      <w:r w:rsidR="00C659E7">
        <w:rPr>
          <w:rFonts w:ascii="Garamond" w:eastAsia="SimSun" w:hAnsi="Garamond" w:cs="Times"/>
          <w:color w:val="333333"/>
        </w:rPr>
        <w:t xml:space="preserve">most food </w:t>
      </w:r>
      <w:r w:rsidR="0071450E">
        <w:rPr>
          <w:rFonts w:ascii="Garamond" w:eastAsia="SimSun" w:hAnsi="Garamond" w:cs="Times"/>
          <w:color w:val="333333"/>
        </w:rPr>
        <w:t>s</w:t>
      </w:r>
      <w:r w:rsidR="00C659E7">
        <w:rPr>
          <w:rFonts w:ascii="Garamond" w:eastAsia="SimSun" w:hAnsi="Garamond" w:cs="Times"/>
          <w:color w:val="333333"/>
        </w:rPr>
        <w:t>ecure</w:t>
      </w:r>
      <w:r w:rsidR="0071450E">
        <w:rPr>
          <w:rFonts w:ascii="Garamond" w:eastAsia="SimSun" w:hAnsi="Garamond" w:cs="Times"/>
          <w:color w:val="333333"/>
        </w:rPr>
        <w:t>” cluster (</w:t>
      </w:r>
      <w:ins w:id="360" w:author="Baylis, Katherine R" w:date="2020-05-04T14:32:00Z">
        <w:r w:rsidR="00FF55F3">
          <w:rPr>
            <w:rFonts w:ascii="Garamond" w:eastAsia="SimSun" w:hAnsi="Garamond" w:cs="Times"/>
            <w:color w:val="333333"/>
          </w:rPr>
          <w:t xml:space="preserve">i.e. the </w:t>
        </w:r>
      </w:ins>
      <w:r w:rsidR="0071450E">
        <w:rPr>
          <w:rFonts w:ascii="Garamond" w:eastAsia="SimSun" w:hAnsi="Garamond" w:cs="Times"/>
          <w:color w:val="333333"/>
        </w:rPr>
        <w:t>higher the better). The x</w:t>
      </w:r>
      <w:r w:rsidR="00A356A2">
        <w:rPr>
          <w:rFonts w:ascii="Garamond" w:eastAsia="SimSun" w:hAnsi="Garamond" w:cs="Times"/>
          <w:color w:val="333333"/>
        </w:rPr>
        <w:t>-</w:t>
      </w:r>
      <w:r w:rsidR="0071450E">
        <w:rPr>
          <w:rFonts w:ascii="Garamond" w:eastAsia="SimSun" w:hAnsi="Garamond" w:cs="Times"/>
          <w:color w:val="333333"/>
        </w:rPr>
        <w:t>axis measure</w:t>
      </w:r>
      <w:r w:rsidR="00A356A2">
        <w:rPr>
          <w:rFonts w:ascii="Garamond" w:eastAsia="SimSun" w:hAnsi="Garamond" w:cs="Times"/>
          <w:color w:val="333333"/>
        </w:rPr>
        <w:t>s</w:t>
      </w:r>
      <w:r w:rsidR="0071450E">
        <w:rPr>
          <w:rFonts w:ascii="Garamond" w:eastAsia="SimSun" w:hAnsi="Garamond" w:cs="Times"/>
          <w:color w:val="333333"/>
        </w:rPr>
        <w:t xml:space="preserve"> the false</w:t>
      </w:r>
      <w:r w:rsidR="00A96DDB">
        <w:rPr>
          <w:rFonts w:ascii="Garamond" w:eastAsia="SimSun" w:hAnsi="Garamond" w:cs="Times"/>
          <w:color w:val="333333"/>
        </w:rPr>
        <w:t>-</w:t>
      </w:r>
      <w:r w:rsidR="0071450E">
        <w:rPr>
          <w:rFonts w:ascii="Garamond" w:eastAsia="SimSun" w:hAnsi="Garamond" w:cs="Times"/>
          <w:color w:val="333333"/>
        </w:rPr>
        <w:t xml:space="preserve">positive </w:t>
      </w:r>
      <w:proofErr w:type="gramStart"/>
      <w:r w:rsidR="0071450E">
        <w:rPr>
          <w:rFonts w:ascii="Garamond" w:eastAsia="SimSun" w:hAnsi="Garamond" w:cs="Times"/>
          <w:color w:val="333333"/>
        </w:rPr>
        <w:t>rate</w:t>
      </w:r>
      <w:ins w:id="361" w:author="Baylis, Katherine R" w:date="2020-05-04T14:32:00Z">
        <w:r w:rsidR="00FF55F3">
          <w:rPr>
            <w:rFonts w:ascii="Garamond" w:eastAsia="SimSun" w:hAnsi="Garamond" w:cs="Times"/>
            <w:color w:val="333333"/>
          </w:rPr>
          <w:t>;</w:t>
        </w:r>
        <w:proofErr w:type="gramEnd"/>
        <w:r w:rsidR="00FF55F3">
          <w:rPr>
            <w:rFonts w:ascii="Garamond" w:eastAsia="SimSun" w:hAnsi="Garamond" w:cs="Times"/>
            <w:color w:val="333333"/>
          </w:rPr>
          <w:t xml:space="preserve"> i.e. the rate</w:t>
        </w:r>
      </w:ins>
      <w:r w:rsidR="0071450E">
        <w:rPr>
          <w:rFonts w:ascii="Garamond" w:eastAsia="SimSun" w:hAnsi="Garamond" w:cs="Times"/>
          <w:color w:val="333333"/>
        </w:rPr>
        <w:t xml:space="preserve"> of falsely identifying a </w:t>
      </w:r>
      <w:r w:rsidR="00761FD1">
        <w:rPr>
          <w:rFonts w:ascii="Garamond" w:eastAsia="SimSun" w:hAnsi="Garamond" w:cs="Times"/>
          <w:color w:val="333333"/>
        </w:rPr>
        <w:t>food secure</w:t>
      </w:r>
      <w:r w:rsidR="0071450E">
        <w:rPr>
          <w:rFonts w:ascii="Garamond" w:eastAsia="SimSun" w:hAnsi="Garamond" w:cs="Times"/>
          <w:color w:val="333333"/>
        </w:rPr>
        <w:t xml:space="preserve"> cluster as </w:t>
      </w:r>
      <w:ins w:id="362" w:author="Baylis, Katherine R" w:date="2020-05-04T14:32:00Z">
        <w:r w:rsidR="00FF55F3">
          <w:rPr>
            <w:rFonts w:ascii="Garamond" w:eastAsia="SimSun" w:hAnsi="Garamond" w:cs="Times"/>
            <w:color w:val="333333"/>
          </w:rPr>
          <w:t>food insecure</w:t>
        </w:r>
      </w:ins>
      <w:del w:id="363" w:author="Baylis, Katherine R" w:date="2020-05-04T14:32:00Z">
        <w:r w:rsidR="0071450E" w:rsidDel="00FF55F3">
          <w:rPr>
            <w:rFonts w:ascii="Garamond" w:eastAsia="SimSun" w:hAnsi="Garamond" w:cs="Times"/>
            <w:color w:val="333333"/>
          </w:rPr>
          <w:delText>not</w:delText>
        </w:r>
      </w:del>
      <w:r w:rsidR="0071450E">
        <w:rPr>
          <w:rFonts w:ascii="Garamond" w:eastAsia="SimSun" w:hAnsi="Garamond" w:cs="Times"/>
          <w:color w:val="333333"/>
        </w:rPr>
        <w:t xml:space="preserve"> (</w:t>
      </w:r>
      <w:ins w:id="364" w:author="Baylis, Katherine R" w:date="2020-05-04T14:32:00Z">
        <w:r w:rsidR="00FF55F3">
          <w:rPr>
            <w:rFonts w:ascii="Garamond" w:eastAsia="SimSun" w:hAnsi="Garamond" w:cs="Times"/>
            <w:color w:val="333333"/>
          </w:rPr>
          <w:t xml:space="preserve">i.e. the </w:t>
        </w:r>
      </w:ins>
      <w:r w:rsidR="0071450E">
        <w:rPr>
          <w:rFonts w:ascii="Garamond" w:eastAsia="SimSun" w:hAnsi="Garamond" w:cs="Times"/>
          <w:color w:val="333333"/>
        </w:rPr>
        <w:t>lower the better). Curves that are closer to the top-left corner have better performance, measured in the metric of “area under the curve</w:t>
      </w:r>
      <w:r w:rsidR="00A356A2">
        <w:rPr>
          <w:rFonts w:ascii="Garamond" w:eastAsia="SimSun" w:hAnsi="Garamond" w:cs="Times"/>
          <w:color w:val="333333"/>
        </w:rPr>
        <w:t>,”</w:t>
      </w:r>
      <w:r w:rsidR="0071450E">
        <w:rPr>
          <w:rFonts w:ascii="Garamond" w:eastAsia="SimSun" w:hAnsi="Garamond" w:cs="Times"/>
          <w:color w:val="333333"/>
        </w:rPr>
        <w:t xml:space="preserve"> whereas the 45-degree line is equivalent to </w:t>
      </w:r>
      <w:r w:rsidR="0071450E">
        <w:rPr>
          <w:rFonts w:ascii="Garamond" w:eastAsia="SimSun" w:hAnsi="Garamond" w:cs="Times"/>
          <w:color w:val="333333"/>
        </w:rPr>
        <w:lastRenderedPageBreak/>
        <w:t>random guessing.  Across five different country-measure combinations</w:t>
      </w:r>
      <w:r w:rsidR="00E3031D">
        <w:rPr>
          <w:rFonts w:ascii="Garamond" w:eastAsia="SimSun" w:hAnsi="Garamond" w:cs="Times"/>
          <w:color w:val="333333"/>
        </w:rPr>
        <w:t xml:space="preserve"> (we do not have </w:t>
      </w:r>
      <w:proofErr w:type="spellStart"/>
      <w:r w:rsidR="00E3031D">
        <w:rPr>
          <w:rFonts w:ascii="Garamond" w:eastAsia="SimSun" w:hAnsi="Garamond" w:cs="Times"/>
          <w:color w:val="333333"/>
        </w:rPr>
        <w:t>rCSI</w:t>
      </w:r>
      <w:proofErr w:type="spellEnd"/>
      <w:r w:rsidR="00E3031D">
        <w:rPr>
          <w:rFonts w:ascii="Garamond" w:eastAsia="SimSun" w:hAnsi="Garamond" w:cs="Times"/>
          <w:color w:val="333333"/>
        </w:rPr>
        <w:t xml:space="preserve"> values for Uganda)</w:t>
      </w:r>
      <w:r w:rsidR="0071450E">
        <w:rPr>
          <w:rFonts w:ascii="Garamond" w:eastAsia="SimSun" w:hAnsi="Garamond" w:cs="Times"/>
          <w:color w:val="333333"/>
        </w:rPr>
        <w:t>, we see the machine learning methods perform much better than the baseline model. R</w:t>
      </w:r>
      <w:r w:rsidR="0071450E">
        <w:rPr>
          <w:rFonts w:ascii="Garamond" w:eastAsia="SimSun" w:hAnsi="Garamond" w:cs="Times" w:hint="eastAsia"/>
          <w:color w:val="333333"/>
        </w:rPr>
        <w:t>a</w:t>
      </w:r>
      <w:r w:rsidR="0071450E">
        <w:rPr>
          <w:rFonts w:ascii="Garamond" w:eastAsia="SimSun" w:hAnsi="Garamond" w:cs="Times"/>
          <w:color w:val="333333"/>
        </w:rPr>
        <w:t xml:space="preserve">ndom forest and </w:t>
      </w:r>
      <w:proofErr w:type="spellStart"/>
      <w:r w:rsidR="0071450E">
        <w:rPr>
          <w:rFonts w:ascii="Garamond" w:eastAsia="SimSun" w:hAnsi="Garamond" w:cs="Times"/>
          <w:color w:val="333333"/>
        </w:rPr>
        <w:t>xgBoost</w:t>
      </w:r>
      <w:proofErr w:type="spellEnd"/>
      <w:r w:rsidR="0071450E">
        <w:rPr>
          <w:rFonts w:ascii="Garamond" w:eastAsia="SimSun" w:hAnsi="Garamond" w:cs="Times"/>
          <w:color w:val="333333"/>
        </w:rPr>
        <w:t xml:space="preserve"> models consistently outperform the baseline model despite the changes in outcome measures and countries, with 0.</w:t>
      </w:r>
      <w:r w:rsidR="007959AC">
        <w:rPr>
          <w:rFonts w:ascii="Garamond" w:eastAsia="SimSun" w:hAnsi="Garamond" w:cs="Times"/>
          <w:color w:val="333333"/>
        </w:rPr>
        <w:t>62</w:t>
      </w:r>
      <w:r w:rsidR="0071450E">
        <w:rPr>
          <w:rFonts w:ascii="Garamond" w:eastAsia="SimSun" w:hAnsi="Garamond" w:cs="Times"/>
          <w:color w:val="333333"/>
        </w:rPr>
        <w:t xml:space="preserve"> to 0.</w:t>
      </w:r>
      <w:r w:rsidR="007959AC">
        <w:rPr>
          <w:rFonts w:ascii="Garamond" w:eastAsia="SimSun" w:hAnsi="Garamond" w:cs="Times"/>
          <w:color w:val="333333"/>
        </w:rPr>
        <w:t>84</w:t>
      </w:r>
      <w:r w:rsidR="0071450E">
        <w:rPr>
          <w:rFonts w:ascii="Garamond" w:eastAsia="SimSun" w:hAnsi="Garamond" w:cs="Times"/>
          <w:color w:val="333333"/>
        </w:rPr>
        <w:t xml:space="preserve"> AUC for the FCS measures and 0.6</w:t>
      </w:r>
      <w:r w:rsidR="004D320C">
        <w:rPr>
          <w:rFonts w:ascii="Garamond" w:eastAsia="SimSun" w:hAnsi="Garamond" w:cs="Times"/>
          <w:color w:val="333333"/>
        </w:rPr>
        <w:t>1</w:t>
      </w:r>
      <w:r w:rsidR="0071450E">
        <w:rPr>
          <w:rFonts w:ascii="Garamond" w:eastAsia="SimSun" w:hAnsi="Garamond" w:cs="Times"/>
          <w:color w:val="333333"/>
        </w:rPr>
        <w:t xml:space="preserve"> to 0.7</w:t>
      </w:r>
      <w:r w:rsidR="004D320C">
        <w:rPr>
          <w:rFonts w:ascii="Garamond" w:eastAsia="SimSun" w:hAnsi="Garamond" w:cs="Times"/>
          <w:color w:val="333333"/>
        </w:rPr>
        <w:t>8</w:t>
      </w:r>
      <w:r w:rsidR="0071450E">
        <w:rPr>
          <w:rFonts w:ascii="Garamond" w:eastAsia="SimSun" w:hAnsi="Garamond" w:cs="Times"/>
          <w:color w:val="333333"/>
        </w:rPr>
        <w:t xml:space="preserve"> for </w:t>
      </w:r>
      <w:proofErr w:type="spellStart"/>
      <w:r w:rsidR="0071450E">
        <w:rPr>
          <w:rFonts w:ascii="Garamond" w:eastAsia="SimSun" w:hAnsi="Garamond" w:cs="Times"/>
          <w:color w:val="333333"/>
        </w:rPr>
        <w:t>rCSI</w:t>
      </w:r>
      <w:proofErr w:type="spellEnd"/>
      <w:r w:rsidR="0071450E">
        <w:rPr>
          <w:rFonts w:ascii="Garamond" w:eastAsia="SimSun" w:hAnsi="Garamond" w:cs="Times"/>
          <w:color w:val="333333"/>
        </w:rPr>
        <w:t xml:space="preserve"> measures. </w:t>
      </w:r>
      <w:r w:rsidR="002434D5">
        <w:rPr>
          <w:rFonts w:ascii="Garamond" w:eastAsia="SimSun" w:hAnsi="Garamond" w:cs="Times"/>
          <w:color w:val="333333"/>
        </w:rPr>
        <w:t>In comparison, t</w:t>
      </w:r>
      <w:r w:rsidR="0071450E">
        <w:rPr>
          <w:rFonts w:ascii="Garamond" w:eastAsia="SimSun" w:hAnsi="Garamond" w:cs="Times"/>
          <w:color w:val="333333"/>
        </w:rPr>
        <w:t>he baseline model of logistic regression ranges from 0.</w:t>
      </w:r>
      <w:r w:rsidR="00C64F59">
        <w:rPr>
          <w:rFonts w:ascii="Garamond" w:eastAsia="SimSun" w:hAnsi="Garamond" w:cs="Times"/>
          <w:color w:val="333333"/>
        </w:rPr>
        <w:t>5</w:t>
      </w:r>
      <w:r w:rsidR="0071450E">
        <w:rPr>
          <w:rFonts w:ascii="Garamond" w:eastAsia="SimSun" w:hAnsi="Garamond" w:cs="Times"/>
          <w:color w:val="333333"/>
        </w:rPr>
        <w:t>6 to 0.6</w:t>
      </w:r>
      <w:r w:rsidR="00C64F59">
        <w:rPr>
          <w:rFonts w:ascii="Garamond" w:eastAsia="SimSun" w:hAnsi="Garamond" w:cs="Times"/>
          <w:color w:val="333333"/>
        </w:rPr>
        <w:t>6</w:t>
      </w:r>
      <w:r w:rsidR="0071450E">
        <w:rPr>
          <w:rFonts w:ascii="Garamond" w:eastAsia="SimSun" w:hAnsi="Garamond" w:cs="Times"/>
          <w:color w:val="333333"/>
        </w:rPr>
        <w:t xml:space="preserve"> AUC. T</w:t>
      </w:r>
      <w:r w:rsidR="002434D5">
        <w:rPr>
          <w:rFonts w:ascii="Garamond" w:eastAsia="SimSun" w:hAnsi="Garamond" w:cs="Times"/>
          <w:color w:val="333333"/>
        </w:rPr>
        <w:t>he</w:t>
      </w:r>
      <w:r w:rsidR="0071450E">
        <w:rPr>
          <w:rFonts w:ascii="Garamond" w:eastAsia="SimSun" w:hAnsi="Garamond" w:cs="Times"/>
          <w:color w:val="333333"/>
        </w:rPr>
        <w:t xml:space="preserve"> performance</w:t>
      </w:r>
      <w:r w:rsidR="002434D5">
        <w:rPr>
          <w:rFonts w:ascii="Garamond" w:eastAsia="SimSun" w:hAnsi="Garamond" w:cs="Times"/>
          <w:color w:val="333333"/>
        </w:rPr>
        <w:t xml:space="preserve"> </w:t>
      </w:r>
      <w:r w:rsidR="00EF70B6">
        <w:rPr>
          <w:rFonts w:ascii="Garamond" w:eastAsia="SimSun" w:hAnsi="Garamond" w:cs="Times"/>
          <w:color w:val="333333"/>
        </w:rPr>
        <w:t xml:space="preserve">of the weighted logistic regression also outperforms the baseline model by putting a high penalty on </w:t>
      </w:r>
      <w:r w:rsidR="00F37D30">
        <w:rPr>
          <w:rFonts w:ascii="Garamond" w:eastAsia="SimSun" w:hAnsi="Garamond" w:cs="Times"/>
          <w:color w:val="333333"/>
        </w:rPr>
        <w:t xml:space="preserve">the </w:t>
      </w:r>
      <w:r w:rsidR="00EF70B6">
        <w:rPr>
          <w:rFonts w:ascii="Garamond" w:eastAsia="SimSun" w:hAnsi="Garamond" w:cs="Times"/>
          <w:color w:val="333333"/>
        </w:rPr>
        <w:t xml:space="preserve">incorrectly </w:t>
      </w:r>
      <w:r w:rsidR="00F37D30">
        <w:rPr>
          <w:rFonts w:ascii="Garamond" w:eastAsia="SimSun" w:hAnsi="Garamond" w:cs="Times"/>
          <w:color w:val="333333"/>
        </w:rPr>
        <w:t>identified most food</w:t>
      </w:r>
      <w:r w:rsidR="00A96DDB">
        <w:rPr>
          <w:rFonts w:ascii="Garamond" w:eastAsia="SimSun" w:hAnsi="Garamond" w:cs="Times"/>
          <w:color w:val="333333"/>
        </w:rPr>
        <w:t>-</w:t>
      </w:r>
      <w:r w:rsidR="00F37D30">
        <w:rPr>
          <w:rFonts w:ascii="Garamond" w:eastAsia="SimSun" w:hAnsi="Garamond" w:cs="Times"/>
          <w:color w:val="333333"/>
        </w:rPr>
        <w:t xml:space="preserve">secure clusters. </w:t>
      </w:r>
      <w:r w:rsidR="003A3BF7">
        <w:rPr>
          <w:rFonts w:ascii="Garamond" w:eastAsia="SimSun" w:hAnsi="Garamond" w:cs="Times"/>
          <w:color w:val="333333"/>
        </w:rPr>
        <w:t xml:space="preserve">Similar results of high AUC on the precision-recall curves </w:t>
      </w:r>
      <w:r w:rsidR="00D56D28">
        <w:rPr>
          <w:rFonts w:ascii="Garamond" w:eastAsia="SimSun" w:hAnsi="Garamond" w:cs="Times"/>
          <w:color w:val="333333"/>
        </w:rPr>
        <w:t xml:space="preserve">for </w:t>
      </w:r>
      <w:r w:rsidR="003A3BF7">
        <w:rPr>
          <w:rFonts w:ascii="Garamond" w:eastAsia="SimSun" w:hAnsi="Garamond" w:cs="Times"/>
          <w:color w:val="333333"/>
        </w:rPr>
        <w:t>machine learning models relative to baseline models are presented in Appendix figure A2.</w:t>
      </w:r>
    </w:p>
    <w:p w14:paraId="1A48B8AE" w14:textId="087C5D73" w:rsidR="00FC5755" w:rsidRDefault="00C61D24" w:rsidP="00D66B77">
      <w:pPr>
        <w:spacing w:line="480" w:lineRule="auto"/>
        <w:ind w:left="720" w:firstLine="720"/>
        <w:rPr>
          <w:rFonts w:ascii="Garamond" w:eastAsia="SimSun" w:hAnsi="Garamond" w:cs="Times"/>
          <w:color w:val="333333"/>
        </w:rPr>
        <w:pPrChange w:id="365" w:author="Zhou, Yujun" w:date="2020-05-05T11:39:00Z">
          <w:pPr>
            <w:spacing w:line="480" w:lineRule="auto"/>
            <w:ind w:left="720"/>
          </w:pPr>
        </w:pPrChange>
      </w:pPr>
      <w:r>
        <w:rPr>
          <w:rFonts w:ascii="Garamond" w:eastAsia="SimSun" w:hAnsi="Garamond" w:cs="Times"/>
          <w:color w:val="333333"/>
        </w:rPr>
        <w:t xml:space="preserve">Table 1 shows the results of baseline and machine learning models of the </w:t>
      </w:r>
      <w:r w:rsidR="005D31F5" w:rsidRPr="005D31F5">
        <w:rPr>
          <w:rFonts w:ascii="Garamond" w:eastAsia="SimSun" w:hAnsi="Garamond" w:cs="Times"/>
          <w:color w:val="333333"/>
        </w:rPr>
        <w:t>“most food</w:t>
      </w:r>
      <w:r w:rsidR="00A96DDB">
        <w:rPr>
          <w:rFonts w:ascii="Garamond" w:eastAsia="SimSun" w:hAnsi="Garamond" w:cs="Times"/>
          <w:color w:val="333333"/>
        </w:rPr>
        <w:t>-</w:t>
      </w:r>
      <w:r w:rsidR="005D31F5" w:rsidRPr="005D31F5">
        <w:rPr>
          <w:rFonts w:ascii="Garamond" w:eastAsia="SimSun" w:hAnsi="Garamond" w:cs="Times"/>
          <w:color w:val="333333"/>
        </w:rPr>
        <w:t>secure versus the rest”</w:t>
      </w:r>
      <w:r w:rsidR="00564A2F">
        <w:rPr>
          <w:rFonts w:ascii="Garamond" w:eastAsia="SimSun" w:hAnsi="Garamond" w:cs="Times"/>
          <w:color w:val="333333"/>
        </w:rPr>
        <w:t xml:space="preserve"> </w:t>
      </w:r>
      <w:r w:rsidR="00564A2F" w:rsidRPr="00564A2F">
        <w:rPr>
          <w:rFonts w:ascii="Garamond" w:eastAsia="SimSun" w:hAnsi="Garamond" w:cs="Times"/>
          <w:color w:val="333333"/>
        </w:rPr>
        <w:t>categorization</w:t>
      </w:r>
      <w:r>
        <w:rPr>
          <w:rFonts w:ascii="Garamond" w:eastAsia="SimSun" w:hAnsi="Garamond" w:cs="Times"/>
          <w:color w:val="333333"/>
        </w:rPr>
        <w:t xml:space="preserve">. The performances are measured by </w:t>
      </w:r>
      <w:r w:rsidR="00A96DDB">
        <w:rPr>
          <w:rFonts w:ascii="Garamond" w:eastAsia="SimSun" w:hAnsi="Garamond" w:cs="Times"/>
          <w:color w:val="333333"/>
        </w:rPr>
        <w:t xml:space="preserve">the </w:t>
      </w:r>
      <w:r w:rsidRPr="00A2075D">
        <w:rPr>
          <w:rFonts w:ascii="Garamond" w:eastAsia="SimSun" w:hAnsi="Garamond" w:cs="Times"/>
          <w:color w:val="333333"/>
        </w:rPr>
        <w:t>recall</w:t>
      </w:r>
      <w:r>
        <w:rPr>
          <w:rFonts w:ascii="Garamond" w:eastAsia="SimSun" w:hAnsi="Garamond" w:cs="Times"/>
          <w:color w:val="333333"/>
        </w:rPr>
        <w:t xml:space="preserve">, </w:t>
      </w:r>
      <w:r w:rsidR="00974306">
        <w:rPr>
          <w:rFonts w:ascii="Garamond" w:eastAsia="SimSun" w:hAnsi="Garamond" w:cs="Times"/>
          <w:color w:val="333333"/>
        </w:rPr>
        <w:t>F</w:t>
      </w:r>
      <w:r w:rsidRPr="00A2075D">
        <w:rPr>
          <w:rFonts w:ascii="Garamond" w:eastAsia="SimSun" w:hAnsi="Garamond" w:cs="Times"/>
          <w:color w:val="333333"/>
        </w:rPr>
        <w:t>-1 score</w:t>
      </w:r>
      <w:r w:rsidR="00974306">
        <w:rPr>
          <w:rFonts w:ascii="Garamond" w:eastAsia="SimSun" w:hAnsi="Garamond" w:cs="Times"/>
          <w:color w:val="333333"/>
        </w:rPr>
        <w:t xml:space="preserve">, and accuracy </w:t>
      </w:r>
      <w:r w:rsidR="004E1785">
        <w:rPr>
          <w:rFonts w:ascii="Garamond" w:eastAsia="SimSun" w:hAnsi="Garamond" w:cs="Times"/>
          <w:color w:val="333333"/>
        </w:rPr>
        <w:t xml:space="preserve">at the threshold </w:t>
      </w:r>
      <w:r w:rsidR="00AD0267">
        <w:rPr>
          <w:rFonts w:ascii="Garamond" w:eastAsia="SimSun" w:hAnsi="Garamond" w:cs="Times"/>
          <w:color w:val="333333"/>
        </w:rPr>
        <w:t>chosen for each country-measure combination</w:t>
      </w:r>
      <w:r w:rsidR="008E2AD4">
        <w:rPr>
          <w:rFonts w:ascii="Garamond" w:eastAsia="SimSun" w:hAnsi="Garamond" w:cs="Times"/>
          <w:color w:val="333333"/>
        </w:rPr>
        <w:t xml:space="preserve"> </w:t>
      </w:r>
      <w:r w:rsidR="00AD0267">
        <w:rPr>
          <w:rFonts w:ascii="Garamond" w:eastAsia="SimSun" w:hAnsi="Garamond" w:cs="Times"/>
          <w:color w:val="333333"/>
        </w:rPr>
        <w:t xml:space="preserve">that </w:t>
      </w:r>
      <w:r w:rsidR="004B6640">
        <w:rPr>
          <w:rFonts w:ascii="Garamond" w:eastAsia="SimSun" w:hAnsi="Garamond" w:cs="Times"/>
          <w:color w:val="333333"/>
        </w:rPr>
        <w:t>optimizes</w:t>
      </w:r>
      <w:r w:rsidR="00AD0267">
        <w:rPr>
          <w:rFonts w:ascii="Garamond" w:eastAsia="SimSun" w:hAnsi="Garamond" w:cs="Times"/>
          <w:color w:val="333333"/>
        </w:rPr>
        <w:t xml:space="preserve"> the tradeoff between the </w:t>
      </w:r>
      <w:r w:rsidR="00D55C5C">
        <w:rPr>
          <w:rFonts w:ascii="Garamond" w:eastAsia="SimSun" w:hAnsi="Garamond" w:cs="Times"/>
          <w:color w:val="333333"/>
        </w:rPr>
        <w:t>t</w:t>
      </w:r>
      <w:r w:rsidR="00F840AE">
        <w:rPr>
          <w:rFonts w:ascii="Garamond" w:eastAsia="SimSun" w:hAnsi="Garamond" w:cs="Times"/>
          <w:color w:val="333333"/>
        </w:rPr>
        <w:t xml:space="preserve">rue </w:t>
      </w:r>
      <w:r w:rsidR="00D55C5C">
        <w:rPr>
          <w:rFonts w:ascii="Garamond" w:eastAsia="SimSun" w:hAnsi="Garamond" w:cs="Times"/>
          <w:color w:val="333333"/>
        </w:rPr>
        <w:t>p</w:t>
      </w:r>
      <w:r w:rsidR="00F840AE">
        <w:rPr>
          <w:rFonts w:ascii="Garamond" w:eastAsia="SimSun" w:hAnsi="Garamond" w:cs="Times"/>
          <w:color w:val="333333"/>
        </w:rPr>
        <w:t xml:space="preserve">ositive </w:t>
      </w:r>
      <w:r w:rsidR="00D55C5C">
        <w:rPr>
          <w:rFonts w:ascii="Garamond" w:eastAsia="SimSun" w:hAnsi="Garamond" w:cs="Times"/>
          <w:color w:val="333333"/>
        </w:rPr>
        <w:t>r</w:t>
      </w:r>
      <w:r w:rsidR="00F840AE">
        <w:rPr>
          <w:rFonts w:ascii="Garamond" w:eastAsia="SimSun" w:hAnsi="Garamond" w:cs="Times"/>
          <w:color w:val="333333"/>
        </w:rPr>
        <w:t>ate (</w:t>
      </w:r>
      <w:r w:rsidR="00AD0267">
        <w:rPr>
          <w:rFonts w:ascii="Garamond" w:eastAsia="SimSun" w:hAnsi="Garamond" w:cs="Times"/>
          <w:color w:val="333333"/>
        </w:rPr>
        <w:t>recall</w:t>
      </w:r>
      <w:r w:rsidR="00F840AE">
        <w:rPr>
          <w:rFonts w:ascii="Garamond" w:eastAsia="SimSun" w:hAnsi="Garamond" w:cs="Times"/>
          <w:color w:val="333333"/>
        </w:rPr>
        <w:t>)</w:t>
      </w:r>
      <w:r w:rsidR="00AD0267">
        <w:rPr>
          <w:rFonts w:ascii="Garamond" w:eastAsia="SimSun" w:hAnsi="Garamond" w:cs="Times"/>
          <w:color w:val="333333"/>
        </w:rPr>
        <w:t xml:space="preserve"> and false</w:t>
      </w:r>
      <w:r w:rsidR="00A96DDB">
        <w:rPr>
          <w:rFonts w:ascii="Garamond" w:eastAsia="SimSun" w:hAnsi="Garamond" w:cs="Times"/>
          <w:color w:val="333333"/>
        </w:rPr>
        <w:t>-</w:t>
      </w:r>
      <w:r w:rsidR="00AD0267">
        <w:rPr>
          <w:rFonts w:ascii="Garamond" w:eastAsia="SimSun" w:hAnsi="Garamond" w:cs="Times"/>
          <w:color w:val="333333"/>
        </w:rPr>
        <w:t>positive rate</w:t>
      </w:r>
      <w:r>
        <w:rPr>
          <w:rFonts w:ascii="Garamond" w:eastAsia="SimSun" w:hAnsi="Garamond" w:cs="Times"/>
          <w:color w:val="333333"/>
        </w:rPr>
        <w:t xml:space="preserve">. </w:t>
      </w:r>
      <w:r w:rsidR="00AF238A">
        <w:rPr>
          <w:rFonts w:ascii="Garamond" w:eastAsia="SimSun" w:hAnsi="Garamond" w:cs="Times"/>
          <w:color w:val="333333"/>
        </w:rPr>
        <w:t xml:space="preserve">The baseline model of a simple logistic regression successfully </w:t>
      </w:r>
      <w:r w:rsidR="00FC5755">
        <w:rPr>
          <w:rFonts w:ascii="Garamond" w:eastAsia="SimSun" w:hAnsi="Garamond" w:cs="Times"/>
          <w:color w:val="333333"/>
        </w:rPr>
        <w:t>captures</w:t>
      </w:r>
      <w:r w:rsidR="00BE5BED">
        <w:rPr>
          <w:rFonts w:ascii="Garamond" w:eastAsia="SimSun" w:hAnsi="Garamond" w:cs="Times"/>
          <w:color w:val="333333"/>
        </w:rPr>
        <w:t xml:space="preserve"> </w:t>
      </w:r>
      <w:r w:rsidR="009438B8">
        <w:rPr>
          <w:rFonts w:ascii="Garamond" w:eastAsia="SimSun" w:hAnsi="Garamond" w:cs="Times"/>
          <w:color w:val="333333"/>
        </w:rPr>
        <w:t xml:space="preserve">from </w:t>
      </w:r>
      <w:r w:rsidR="0033551D" w:rsidRPr="0033551D">
        <w:rPr>
          <w:rFonts w:ascii="Garamond" w:eastAsia="SimSun" w:hAnsi="Garamond" w:cs="Times"/>
          <w:color w:val="333333"/>
        </w:rPr>
        <w:t>11</w:t>
      </w:r>
      <w:r w:rsidR="00AF238A" w:rsidRPr="0033551D">
        <w:rPr>
          <w:rFonts w:ascii="Garamond" w:eastAsia="SimSun" w:hAnsi="Garamond" w:cs="Times"/>
          <w:color w:val="333333"/>
        </w:rPr>
        <w:t xml:space="preserve">% to </w:t>
      </w:r>
      <w:r w:rsidR="0033551D" w:rsidRPr="0033551D">
        <w:rPr>
          <w:rFonts w:ascii="Garamond" w:eastAsia="SimSun" w:hAnsi="Garamond" w:cs="Times"/>
          <w:color w:val="333333"/>
        </w:rPr>
        <w:t>100</w:t>
      </w:r>
      <w:r w:rsidR="00AF238A" w:rsidRPr="0033551D">
        <w:rPr>
          <w:rFonts w:ascii="Garamond" w:eastAsia="SimSun" w:hAnsi="Garamond" w:cs="Times"/>
          <w:color w:val="333333"/>
        </w:rPr>
        <w:t>%</w:t>
      </w:r>
      <w:r w:rsidR="00AF238A">
        <w:rPr>
          <w:rFonts w:ascii="Garamond" w:eastAsia="SimSun" w:hAnsi="Garamond" w:cs="Times"/>
          <w:color w:val="333333"/>
        </w:rPr>
        <w:t xml:space="preserve"> of the clusters</w:t>
      </w:r>
      <w:r w:rsidR="007B7D98">
        <w:rPr>
          <w:rFonts w:ascii="Garamond" w:eastAsia="SimSun" w:hAnsi="Garamond" w:cs="Times"/>
          <w:color w:val="333333"/>
        </w:rPr>
        <w:t xml:space="preserve"> that face potential threats to food security</w:t>
      </w:r>
      <w:r w:rsidR="000951AC">
        <w:rPr>
          <w:rFonts w:ascii="Garamond" w:eastAsia="SimSun" w:hAnsi="Garamond" w:cs="Times"/>
          <w:color w:val="333333"/>
        </w:rPr>
        <w:t xml:space="preserve"> at reasonably high F-1 scores. Across different measures of food security and country combination, machine learning algorithms outperform</w:t>
      </w:r>
      <w:del w:id="366" w:author="Baylis, Katherine R" w:date="2020-05-04T14:34:00Z">
        <w:r w:rsidR="000951AC" w:rsidDel="00FF55F3">
          <w:rPr>
            <w:rFonts w:ascii="Garamond" w:eastAsia="SimSun" w:hAnsi="Garamond" w:cs="Times"/>
            <w:color w:val="333333"/>
          </w:rPr>
          <w:delText>s</w:delText>
        </w:r>
      </w:del>
      <w:r w:rsidR="000951AC">
        <w:rPr>
          <w:rFonts w:ascii="Garamond" w:eastAsia="SimSun" w:hAnsi="Garamond" w:cs="Times"/>
          <w:color w:val="333333"/>
        </w:rPr>
        <w:t xml:space="preserve"> the baseline model in most case</w:t>
      </w:r>
      <w:r w:rsidR="008A444C">
        <w:rPr>
          <w:rFonts w:ascii="Garamond" w:eastAsia="SimSun" w:hAnsi="Garamond" w:cs="Times"/>
          <w:color w:val="333333"/>
        </w:rPr>
        <w:t xml:space="preserve">s measured in recall and F-1 score. For example, </w:t>
      </w:r>
      <w:ins w:id="367" w:author="Baylis, Katherine R" w:date="2020-05-04T14:34:00Z">
        <w:r w:rsidR="00FF55F3">
          <w:rPr>
            <w:rFonts w:ascii="Garamond" w:eastAsia="SimSun" w:hAnsi="Garamond" w:cs="Times"/>
            <w:color w:val="333333"/>
          </w:rPr>
          <w:t>for the FCS in</w:t>
        </w:r>
      </w:ins>
      <w:del w:id="368" w:author="Baylis, Katherine R" w:date="2020-05-04T14:34:00Z">
        <w:r w:rsidR="008A444C" w:rsidDel="00FF55F3">
          <w:rPr>
            <w:rFonts w:ascii="Garamond" w:eastAsia="SimSun" w:hAnsi="Garamond" w:cs="Times"/>
            <w:color w:val="333333"/>
          </w:rPr>
          <w:delText xml:space="preserve">in </w:delText>
        </w:r>
        <w:r w:rsidR="00856074" w:rsidDel="00FF55F3">
          <w:rPr>
            <w:rFonts w:ascii="Garamond" w:eastAsia="SimSun" w:hAnsi="Garamond" w:cs="Times"/>
            <w:color w:val="333333"/>
          </w:rPr>
          <w:delText>the</w:delText>
        </w:r>
      </w:del>
      <w:r w:rsidR="00856074">
        <w:rPr>
          <w:rFonts w:ascii="Garamond" w:eastAsia="SimSun" w:hAnsi="Garamond" w:cs="Times"/>
          <w:color w:val="333333"/>
        </w:rPr>
        <w:t xml:space="preserve"> </w:t>
      </w:r>
      <w:r w:rsidR="008A444C">
        <w:rPr>
          <w:rFonts w:ascii="Garamond" w:eastAsia="SimSun" w:hAnsi="Garamond" w:cs="Times"/>
          <w:color w:val="333333"/>
        </w:rPr>
        <w:t>Ta</w:t>
      </w:r>
      <w:r w:rsidR="009142E6">
        <w:rPr>
          <w:rFonts w:ascii="Garamond" w:eastAsia="SimSun" w:hAnsi="Garamond" w:cs="Times"/>
          <w:color w:val="333333"/>
        </w:rPr>
        <w:t>n</w:t>
      </w:r>
      <w:r w:rsidR="008A444C">
        <w:rPr>
          <w:rFonts w:ascii="Garamond" w:eastAsia="SimSun" w:hAnsi="Garamond" w:cs="Times"/>
          <w:color w:val="333333"/>
        </w:rPr>
        <w:t>zania</w:t>
      </w:r>
      <w:del w:id="369" w:author="Baylis, Katherine R" w:date="2020-05-04T14:34:00Z">
        <w:r w:rsidR="008A444C" w:rsidDel="00FF55F3">
          <w:rPr>
            <w:rFonts w:ascii="Garamond" w:eastAsia="SimSun" w:hAnsi="Garamond" w:cs="Times"/>
            <w:color w:val="333333"/>
          </w:rPr>
          <w:delText>-FCS</w:delText>
        </w:r>
        <w:r w:rsidR="00856074" w:rsidDel="00FF55F3">
          <w:rPr>
            <w:rFonts w:ascii="Garamond" w:eastAsia="SimSun" w:hAnsi="Garamond" w:cs="Times"/>
            <w:color w:val="333333"/>
          </w:rPr>
          <w:delText xml:space="preserve"> combination</w:delText>
        </w:r>
      </w:del>
      <w:r w:rsidR="008A444C">
        <w:rPr>
          <w:rFonts w:ascii="Garamond" w:eastAsia="SimSun" w:hAnsi="Garamond" w:cs="Times"/>
          <w:color w:val="333333"/>
        </w:rPr>
        <w:t xml:space="preserve">, </w:t>
      </w:r>
      <w:ins w:id="370" w:author="Baylis, Katherine R" w:date="2020-05-04T14:34:00Z">
        <w:r w:rsidR="00FF55F3">
          <w:rPr>
            <w:rFonts w:ascii="Garamond" w:eastAsia="SimSun" w:hAnsi="Garamond" w:cs="Times"/>
            <w:color w:val="333333"/>
          </w:rPr>
          <w:t xml:space="preserve">the </w:t>
        </w:r>
      </w:ins>
      <w:r w:rsidR="008A444C">
        <w:rPr>
          <w:rFonts w:ascii="Garamond" w:eastAsia="SimSun" w:hAnsi="Garamond" w:cs="Times"/>
          <w:color w:val="333333"/>
        </w:rPr>
        <w:t xml:space="preserve">recall rate increased from 0.11 to 0.78-1.00 and </w:t>
      </w:r>
      <w:r w:rsidR="00A96DDB">
        <w:rPr>
          <w:rFonts w:ascii="Garamond" w:eastAsia="SimSun" w:hAnsi="Garamond" w:cs="Times"/>
          <w:color w:val="333333"/>
        </w:rPr>
        <w:t xml:space="preserve">the </w:t>
      </w:r>
      <w:r w:rsidR="008A444C">
        <w:rPr>
          <w:rFonts w:ascii="Garamond" w:eastAsia="SimSun" w:hAnsi="Garamond" w:cs="Times"/>
          <w:color w:val="333333"/>
        </w:rPr>
        <w:t xml:space="preserve">F-1 score increased from 0.14 to 0.22-0.50. </w:t>
      </w:r>
      <w:r w:rsidR="00403BE0">
        <w:rPr>
          <w:rFonts w:ascii="Garamond" w:eastAsia="SimSun" w:hAnsi="Garamond" w:cs="Times"/>
          <w:color w:val="333333"/>
        </w:rPr>
        <w:t xml:space="preserve">This result shows how the ML models are better at picking up characteristics of the </w:t>
      </w:r>
      <w:commentRangeStart w:id="371"/>
      <w:r w:rsidR="00403BE0">
        <w:rPr>
          <w:rFonts w:ascii="Garamond" w:eastAsia="SimSun" w:hAnsi="Garamond" w:cs="Times"/>
          <w:color w:val="333333"/>
        </w:rPr>
        <w:t>minority class.</w:t>
      </w:r>
      <w:commentRangeEnd w:id="371"/>
      <w:r w:rsidR="00403BE0">
        <w:rPr>
          <w:rStyle w:val="CommentReference"/>
        </w:rPr>
        <w:commentReference w:id="371"/>
      </w:r>
      <w:r w:rsidR="00403BE0">
        <w:rPr>
          <w:rFonts w:ascii="Garamond" w:eastAsia="SimSun" w:hAnsi="Garamond" w:cs="Times"/>
          <w:color w:val="333333"/>
        </w:rPr>
        <w:t xml:space="preserve"> </w:t>
      </w:r>
      <w:r w:rsidR="009142E6">
        <w:rPr>
          <w:rFonts w:ascii="Garamond" w:eastAsia="SimSun" w:hAnsi="Garamond" w:cs="Times"/>
          <w:color w:val="333333"/>
        </w:rPr>
        <w:t>The</w:t>
      </w:r>
      <w:r w:rsidR="00C51507">
        <w:rPr>
          <w:rFonts w:ascii="Garamond" w:eastAsia="SimSun" w:hAnsi="Garamond" w:cs="Times"/>
          <w:color w:val="333333"/>
        </w:rPr>
        <w:t xml:space="preserve"> </w:t>
      </w:r>
      <w:r w:rsidR="00403BE0">
        <w:rPr>
          <w:rFonts w:ascii="Garamond" w:eastAsia="SimSun" w:hAnsi="Garamond" w:cs="Times"/>
          <w:color w:val="333333"/>
        </w:rPr>
        <w:t>accuracy ranges from 25% to 84% for the baseline model, and from 12% to 96% for the machine learning model. The accuracy is les</w:t>
      </w:r>
      <w:r w:rsidR="00745FED">
        <w:rPr>
          <w:rFonts w:ascii="Garamond" w:eastAsia="SimSun" w:hAnsi="Garamond" w:cs="Times"/>
          <w:color w:val="333333"/>
        </w:rPr>
        <w:t xml:space="preserve">s informative in this </w:t>
      </w:r>
      <w:r w:rsidR="00C4478E">
        <w:rPr>
          <w:rFonts w:ascii="Garamond" w:eastAsia="SimSun" w:hAnsi="Garamond" w:cs="Times"/>
          <w:color w:val="333333"/>
        </w:rPr>
        <w:t xml:space="preserve">case </w:t>
      </w:r>
      <w:r w:rsidR="00745FED">
        <w:rPr>
          <w:rFonts w:ascii="Garamond" w:eastAsia="SimSun" w:hAnsi="Garamond" w:cs="Times"/>
          <w:color w:val="333333"/>
        </w:rPr>
        <w:t xml:space="preserve">as </w:t>
      </w:r>
      <w:ins w:id="372" w:author="Baylis, Katherine R" w:date="2020-05-04T14:35:00Z">
        <w:r w:rsidR="00FF55F3">
          <w:rPr>
            <w:rFonts w:ascii="Garamond" w:eastAsia="SimSun" w:hAnsi="Garamond" w:cs="Times"/>
            <w:color w:val="333333"/>
          </w:rPr>
          <w:t>it does not highlight</w:t>
        </w:r>
      </w:ins>
      <w:del w:id="373" w:author="Baylis, Katherine R" w:date="2020-05-04T14:35:00Z">
        <w:r w:rsidR="00745FED" w:rsidDel="00FF55F3">
          <w:rPr>
            <w:rFonts w:ascii="Garamond" w:eastAsia="SimSun" w:hAnsi="Garamond" w:cs="Times"/>
            <w:color w:val="333333"/>
          </w:rPr>
          <w:delText>we do not know</w:delText>
        </w:r>
      </w:del>
      <w:r w:rsidR="00745FED">
        <w:rPr>
          <w:rFonts w:ascii="Garamond" w:eastAsia="SimSun" w:hAnsi="Garamond" w:cs="Times"/>
          <w:color w:val="333333"/>
        </w:rPr>
        <w:t xml:space="preserve"> where the </w:t>
      </w:r>
      <w:r w:rsidR="00F96FAE">
        <w:rPr>
          <w:rFonts w:ascii="Garamond" w:eastAsia="SimSun" w:hAnsi="Garamond" w:cs="Times"/>
          <w:color w:val="333333"/>
        </w:rPr>
        <w:t>correctly predicted cases come from</w:t>
      </w:r>
      <w:r w:rsidR="00C4478E">
        <w:rPr>
          <w:rFonts w:ascii="Garamond" w:eastAsia="SimSun" w:hAnsi="Garamond" w:cs="Times"/>
          <w:color w:val="333333"/>
        </w:rPr>
        <w:t xml:space="preserve"> (the minority class of interest or not)</w:t>
      </w:r>
      <w:r w:rsidR="00F96FAE">
        <w:rPr>
          <w:rFonts w:ascii="Garamond" w:eastAsia="SimSun" w:hAnsi="Garamond" w:cs="Times"/>
          <w:color w:val="333333"/>
        </w:rPr>
        <w:t>.</w:t>
      </w:r>
      <w:r w:rsidR="00C4478E">
        <w:rPr>
          <w:rFonts w:ascii="Garamond" w:eastAsia="SimSun" w:hAnsi="Garamond" w:cs="Times"/>
          <w:color w:val="333333"/>
        </w:rPr>
        <w:t xml:space="preserve"> </w:t>
      </w:r>
      <w:r w:rsidR="00F96FAE">
        <w:rPr>
          <w:rFonts w:ascii="Garamond" w:eastAsia="SimSun" w:hAnsi="Garamond" w:cs="Times"/>
          <w:color w:val="333333"/>
        </w:rPr>
        <w:t xml:space="preserve">  </w:t>
      </w:r>
    </w:p>
    <w:p w14:paraId="36A20295" w14:textId="53999A91" w:rsidR="00FF55F3" w:rsidRDefault="00E655A7">
      <w:pPr>
        <w:spacing w:line="480" w:lineRule="auto"/>
        <w:ind w:left="720" w:firstLine="720"/>
        <w:rPr>
          <w:ins w:id="374" w:author="Baylis, Katherine R" w:date="2020-05-04T14:36:00Z"/>
          <w:rFonts w:ascii="Garamond" w:eastAsia="SimSun" w:hAnsi="Garamond" w:cs="Times"/>
          <w:color w:val="333333"/>
        </w:rPr>
        <w:pPrChange w:id="375" w:author="Baylis, Katherine R" w:date="2020-05-04T14:35:00Z">
          <w:pPr>
            <w:spacing w:line="480" w:lineRule="auto"/>
            <w:ind w:left="720"/>
          </w:pPr>
        </w:pPrChange>
      </w:pPr>
      <w:r>
        <w:rPr>
          <w:rFonts w:ascii="Garamond" w:eastAsia="SimSun" w:hAnsi="Garamond" w:cs="Times"/>
          <w:color w:val="333333"/>
        </w:rPr>
        <w:t xml:space="preserve">A more practical and </w:t>
      </w:r>
      <w:r w:rsidR="002434D5">
        <w:rPr>
          <w:rFonts w:ascii="Garamond" w:eastAsia="SimSun" w:hAnsi="Garamond" w:cs="Times"/>
          <w:color w:val="333333"/>
        </w:rPr>
        <w:t>challenging</w:t>
      </w:r>
      <w:r>
        <w:rPr>
          <w:rFonts w:ascii="Garamond" w:eastAsia="SimSun" w:hAnsi="Garamond" w:cs="Times"/>
          <w:color w:val="333333"/>
        </w:rPr>
        <w:t xml:space="preserve"> problem would be </w:t>
      </w:r>
      <w:r w:rsidR="008301FA">
        <w:rPr>
          <w:rFonts w:ascii="Garamond" w:eastAsia="SimSun" w:hAnsi="Garamond" w:cs="Times"/>
          <w:color w:val="333333"/>
        </w:rPr>
        <w:t xml:space="preserve">to </w:t>
      </w:r>
      <w:r w:rsidR="00B87436">
        <w:rPr>
          <w:rFonts w:ascii="Garamond" w:eastAsia="SimSun" w:hAnsi="Garamond" w:cs="Times"/>
          <w:color w:val="333333"/>
        </w:rPr>
        <w:t>detect the most food</w:t>
      </w:r>
      <w:r w:rsidR="00A356A2">
        <w:rPr>
          <w:rFonts w:ascii="Garamond" w:eastAsia="SimSun" w:hAnsi="Garamond" w:cs="Times"/>
          <w:color w:val="333333"/>
        </w:rPr>
        <w:t>-</w:t>
      </w:r>
      <w:r w:rsidR="00B87436">
        <w:rPr>
          <w:rFonts w:ascii="Garamond" w:eastAsia="SimSun" w:hAnsi="Garamond" w:cs="Times"/>
          <w:color w:val="333333"/>
        </w:rPr>
        <w:t>insecure category</w:t>
      </w:r>
      <w:r w:rsidR="004343F5">
        <w:rPr>
          <w:rFonts w:ascii="Garamond" w:eastAsia="SimSun" w:hAnsi="Garamond" w:cs="Times"/>
          <w:color w:val="333333"/>
        </w:rPr>
        <w:t>. For instance,</w:t>
      </w:r>
      <w:r w:rsidR="008E489B">
        <w:rPr>
          <w:rFonts w:ascii="Garamond" w:eastAsia="SimSun" w:hAnsi="Garamond" w:cs="Times"/>
          <w:color w:val="333333"/>
        </w:rPr>
        <w:t xml:space="preserve"> </w:t>
      </w:r>
      <w:r w:rsidR="00B87436">
        <w:rPr>
          <w:rFonts w:ascii="Garamond" w:eastAsia="SimSun" w:hAnsi="Garamond" w:cs="Times"/>
          <w:color w:val="333333"/>
        </w:rPr>
        <w:t xml:space="preserve">in the case of FCS, </w:t>
      </w:r>
      <w:r w:rsidR="004343F5">
        <w:rPr>
          <w:rFonts w:ascii="Garamond" w:eastAsia="SimSun" w:hAnsi="Garamond" w:cs="Times"/>
          <w:color w:val="333333"/>
        </w:rPr>
        <w:t xml:space="preserve">we </w:t>
      </w:r>
      <w:ins w:id="376" w:author="Baylis, Katherine R" w:date="2020-05-04T14:35:00Z">
        <w:r w:rsidR="00FF55F3">
          <w:rPr>
            <w:rFonts w:ascii="Garamond" w:eastAsia="SimSun" w:hAnsi="Garamond" w:cs="Times"/>
            <w:color w:val="333333"/>
          </w:rPr>
          <w:t xml:space="preserve">might </w:t>
        </w:r>
      </w:ins>
      <w:r w:rsidR="004343F5">
        <w:rPr>
          <w:rFonts w:ascii="Garamond" w:eastAsia="SimSun" w:hAnsi="Garamond" w:cs="Times"/>
          <w:color w:val="333333"/>
        </w:rPr>
        <w:t xml:space="preserve">want to predict villages that have </w:t>
      </w:r>
      <w:ins w:id="377" w:author="Baylis, Katherine R" w:date="2020-05-04T14:35:00Z">
        <w:r w:rsidR="00FF55F3">
          <w:rPr>
            <w:rFonts w:ascii="Garamond" w:eastAsia="SimSun" w:hAnsi="Garamond" w:cs="Times"/>
            <w:color w:val="333333"/>
          </w:rPr>
          <w:t xml:space="preserve">a </w:t>
        </w:r>
      </w:ins>
      <w:del w:id="378" w:author="Baylis, Katherine R" w:date="2020-05-04T14:35:00Z">
        <w:r w:rsidR="004343F5" w:rsidDel="00FF55F3">
          <w:rPr>
            <w:rFonts w:ascii="Garamond" w:eastAsia="SimSun" w:hAnsi="Garamond" w:cs="Times"/>
            <w:color w:val="333333"/>
          </w:rPr>
          <w:delText xml:space="preserve">on average </w:delText>
        </w:r>
      </w:del>
      <w:r w:rsidR="00B87436">
        <w:rPr>
          <w:rFonts w:ascii="Garamond" w:eastAsia="SimSun" w:hAnsi="Garamond" w:cs="Times"/>
          <w:color w:val="333333"/>
        </w:rPr>
        <w:t xml:space="preserve">poor </w:t>
      </w:r>
      <w:r w:rsidR="00B87436">
        <w:rPr>
          <w:rFonts w:ascii="Garamond" w:eastAsia="SimSun" w:hAnsi="Garamond" w:cs="Times"/>
          <w:color w:val="333333"/>
        </w:rPr>
        <w:lastRenderedPageBreak/>
        <w:t>food consumption score</w:t>
      </w:r>
      <w:ins w:id="379" w:author="Baylis, Katherine R" w:date="2020-05-04T14:35:00Z">
        <w:r w:rsidR="00FF55F3">
          <w:rPr>
            <w:rFonts w:ascii="Garamond" w:eastAsia="SimSun" w:hAnsi="Garamond" w:cs="Times"/>
            <w:color w:val="333333"/>
          </w:rPr>
          <w:t xml:space="preserve"> on average</w:t>
        </w:r>
      </w:ins>
      <w:r w:rsidR="00FD4020">
        <w:rPr>
          <w:rFonts w:ascii="Garamond" w:eastAsia="SimSun" w:hAnsi="Garamond" w:cs="Times"/>
          <w:color w:val="333333"/>
        </w:rPr>
        <w:t xml:space="preserve">. Villages like this </w:t>
      </w:r>
      <w:r w:rsidR="000B1CD2">
        <w:rPr>
          <w:rFonts w:ascii="Garamond" w:eastAsia="SimSun" w:hAnsi="Garamond" w:cs="Times"/>
          <w:color w:val="333333"/>
        </w:rPr>
        <w:t xml:space="preserve">represent </w:t>
      </w:r>
      <w:r w:rsidR="00BB22BA">
        <w:rPr>
          <w:rFonts w:ascii="Garamond" w:eastAsia="SimSun" w:hAnsi="Garamond" w:cs="Times" w:hint="eastAsia"/>
          <w:color w:val="333333"/>
        </w:rPr>
        <w:t>le</w:t>
      </w:r>
      <w:r w:rsidR="00BB22BA">
        <w:rPr>
          <w:rFonts w:ascii="Garamond" w:eastAsia="SimSun" w:hAnsi="Garamond" w:cs="Times"/>
          <w:color w:val="333333"/>
        </w:rPr>
        <w:t xml:space="preserve">ss than </w:t>
      </w:r>
      <w:r w:rsidR="000B1CD2">
        <w:rPr>
          <w:rFonts w:ascii="Garamond" w:eastAsia="SimSun" w:hAnsi="Garamond" w:cs="Times"/>
          <w:color w:val="333333"/>
        </w:rPr>
        <w:t>1% to 3</w:t>
      </w:r>
      <w:r w:rsidR="00BB22BA">
        <w:rPr>
          <w:rFonts w:ascii="Garamond" w:eastAsia="SimSun" w:hAnsi="Garamond" w:cs="Times"/>
          <w:color w:val="333333"/>
        </w:rPr>
        <w:t xml:space="preserve">% of </w:t>
      </w:r>
      <w:r w:rsidR="00973749">
        <w:rPr>
          <w:rFonts w:ascii="Garamond" w:eastAsia="SimSun" w:hAnsi="Garamond" w:cs="Times"/>
          <w:color w:val="333333"/>
        </w:rPr>
        <w:t>all the</w:t>
      </w:r>
      <w:ins w:id="380" w:author="Baylis, Katherine R" w:date="2020-05-04T14:35:00Z">
        <w:r w:rsidR="00FF55F3">
          <w:rPr>
            <w:rFonts w:ascii="Garamond" w:eastAsia="SimSun" w:hAnsi="Garamond" w:cs="Times"/>
            <w:color w:val="333333"/>
          </w:rPr>
          <w:t xml:space="preserve"> </w:t>
        </w:r>
      </w:ins>
      <w:del w:id="381" w:author="Baylis, Katherine R" w:date="2020-05-04T14:35:00Z">
        <w:r w:rsidR="00973749" w:rsidDel="00FF55F3">
          <w:rPr>
            <w:rFonts w:ascii="Garamond" w:eastAsia="SimSun" w:hAnsi="Garamond" w:cs="Times"/>
            <w:color w:val="333333"/>
          </w:rPr>
          <w:delText xml:space="preserve"> years of </w:delText>
        </w:r>
      </w:del>
      <w:r w:rsidR="00BB22BA">
        <w:rPr>
          <w:rFonts w:ascii="Garamond" w:eastAsia="SimSun" w:hAnsi="Garamond" w:cs="Times"/>
          <w:color w:val="333333"/>
        </w:rPr>
        <w:t>data</w:t>
      </w:r>
      <w:r w:rsidR="00973749">
        <w:rPr>
          <w:rFonts w:ascii="Garamond" w:eastAsia="SimSun" w:hAnsi="Garamond" w:cs="Times"/>
          <w:color w:val="333333"/>
        </w:rPr>
        <w:t xml:space="preserve"> that we are able to </w:t>
      </w:r>
      <w:r w:rsidR="00D112E6">
        <w:rPr>
          <w:rFonts w:ascii="Garamond" w:eastAsia="SimSun" w:hAnsi="Garamond" w:cs="Times"/>
          <w:color w:val="333333"/>
        </w:rPr>
        <w:t>obtain</w:t>
      </w:r>
      <w:r w:rsidR="00973749">
        <w:rPr>
          <w:rFonts w:ascii="Garamond" w:eastAsia="SimSun" w:hAnsi="Garamond" w:cs="Times"/>
          <w:color w:val="333333"/>
        </w:rPr>
        <w:t xml:space="preserve"> from the household surveys,</w:t>
      </w:r>
      <w:r w:rsidR="00EB661A">
        <w:rPr>
          <w:rFonts w:ascii="Garamond" w:eastAsia="SimSun" w:hAnsi="Garamond" w:cs="Times"/>
          <w:color w:val="333333"/>
        </w:rPr>
        <w:t xml:space="preserve"> but </w:t>
      </w:r>
      <w:r w:rsidR="00973749">
        <w:rPr>
          <w:rFonts w:ascii="Garamond" w:eastAsia="SimSun" w:hAnsi="Garamond" w:cs="Times"/>
          <w:color w:val="333333"/>
        </w:rPr>
        <w:t xml:space="preserve">they </w:t>
      </w:r>
      <w:r w:rsidR="00EB661A">
        <w:rPr>
          <w:rFonts w:ascii="Garamond" w:eastAsia="SimSun" w:hAnsi="Garamond" w:cs="Times"/>
          <w:color w:val="333333"/>
        </w:rPr>
        <w:t>are of great interest from a policy perspective</w:t>
      </w:r>
      <w:ins w:id="382" w:author="Baylis, Katherine R" w:date="2020-05-04T14:36:00Z">
        <w:r w:rsidR="00FF55F3">
          <w:rPr>
            <w:rFonts w:ascii="Garamond" w:eastAsia="SimSun" w:hAnsi="Garamond" w:cs="Times"/>
            <w:color w:val="333333"/>
          </w:rPr>
          <w:t xml:space="preserve"> as representing locations of concentrated hardship</w:t>
        </w:r>
      </w:ins>
      <w:r w:rsidR="001B75F6">
        <w:rPr>
          <w:rFonts w:ascii="Garamond" w:eastAsia="SimSun" w:hAnsi="Garamond" w:cs="Times"/>
          <w:color w:val="333333"/>
        </w:rPr>
        <w:t xml:space="preserve">. Correctly identifying where and when food shortage happens would greatly help us </w:t>
      </w:r>
      <w:r w:rsidR="008C1A1C">
        <w:rPr>
          <w:rFonts w:ascii="Garamond" w:eastAsia="SimSun" w:hAnsi="Garamond" w:cs="Times"/>
          <w:color w:val="333333"/>
        </w:rPr>
        <w:t>plan</w:t>
      </w:r>
      <w:r w:rsidR="001B75F6">
        <w:rPr>
          <w:rFonts w:ascii="Garamond" w:eastAsia="SimSun" w:hAnsi="Garamond" w:cs="Times"/>
          <w:color w:val="333333"/>
        </w:rPr>
        <w:t xml:space="preserve"> for the next food crisis and prepare sources accordingly</w:t>
      </w:r>
      <w:r w:rsidR="00EB661A">
        <w:rPr>
          <w:rFonts w:ascii="Garamond" w:eastAsia="SimSun" w:hAnsi="Garamond" w:cs="Times"/>
          <w:color w:val="333333"/>
        </w:rPr>
        <w:t>.</w:t>
      </w:r>
      <w:r w:rsidR="001B75F6">
        <w:rPr>
          <w:rFonts w:ascii="Garamond" w:eastAsia="SimSun" w:hAnsi="Garamond" w:cs="Times"/>
          <w:color w:val="333333"/>
        </w:rPr>
        <w:t xml:space="preserve"> </w:t>
      </w:r>
      <w:del w:id="383" w:author="Baylis, Katherine R" w:date="2020-05-04T14:36:00Z">
        <w:r w:rsidR="00143204" w:rsidDel="00FF55F3">
          <w:rPr>
            <w:rFonts w:ascii="Garamond" w:eastAsia="SimSun" w:hAnsi="Garamond" w:cs="Times"/>
            <w:color w:val="333333"/>
          </w:rPr>
          <w:delText>The ability to increase</w:delText>
        </w:r>
      </w:del>
      <w:ins w:id="384" w:author="Baylis, Katherine R" w:date="2020-05-04T14:36:00Z">
        <w:r w:rsidR="00FF55F3">
          <w:rPr>
            <w:rFonts w:ascii="Garamond" w:eastAsia="SimSun" w:hAnsi="Garamond" w:cs="Times"/>
            <w:color w:val="333333"/>
          </w:rPr>
          <w:t>Increasing our ability</w:t>
        </w:r>
      </w:ins>
      <w:del w:id="385" w:author="Baylis, Katherine R" w:date="2020-05-04T14:36:00Z">
        <w:r w:rsidR="00143204" w:rsidDel="00FF55F3">
          <w:rPr>
            <w:rFonts w:ascii="Garamond" w:eastAsia="SimSun" w:hAnsi="Garamond" w:cs="Times"/>
            <w:color w:val="333333"/>
          </w:rPr>
          <w:delText xml:space="preserve"> our chance</w:delText>
        </w:r>
        <w:r w:rsidR="00F25D8A" w:rsidDel="00FF55F3">
          <w:rPr>
            <w:rFonts w:ascii="Garamond" w:eastAsia="SimSun" w:hAnsi="Garamond" w:cs="Times"/>
            <w:color w:val="333333"/>
          </w:rPr>
          <w:delText>s</w:delText>
        </w:r>
      </w:del>
      <w:r w:rsidR="00F25D8A">
        <w:rPr>
          <w:rFonts w:ascii="Garamond" w:eastAsia="SimSun" w:hAnsi="Garamond" w:cs="Times"/>
          <w:color w:val="333333"/>
        </w:rPr>
        <w:t xml:space="preserve"> </w:t>
      </w:r>
      <w:r w:rsidR="00A96DDB">
        <w:rPr>
          <w:rFonts w:ascii="Garamond" w:eastAsia="SimSun" w:hAnsi="Garamond" w:cs="Times"/>
          <w:color w:val="333333"/>
        </w:rPr>
        <w:t>to detect</w:t>
      </w:r>
      <w:r w:rsidR="00F25D8A">
        <w:rPr>
          <w:rFonts w:ascii="Garamond" w:eastAsia="SimSun" w:hAnsi="Garamond" w:cs="Times"/>
          <w:color w:val="333333"/>
        </w:rPr>
        <w:t xml:space="preserve"> the</w:t>
      </w:r>
      <w:r w:rsidR="009B0FFB">
        <w:rPr>
          <w:rFonts w:ascii="Garamond" w:eastAsia="SimSun" w:hAnsi="Garamond" w:cs="Times"/>
          <w:color w:val="333333"/>
        </w:rPr>
        <w:t xml:space="preserve"> </w:t>
      </w:r>
      <w:r w:rsidR="009B0FFB">
        <w:rPr>
          <w:rFonts w:ascii="Garamond" w:eastAsia="SimSun" w:hAnsi="Garamond" w:cs="Times" w:hint="eastAsia"/>
          <w:color w:val="333333"/>
        </w:rPr>
        <w:t>mo</w:t>
      </w:r>
      <w:r w:rsidR="009B0FFB">
        <w:rPr>
          <w:rFonts w:ascii="Garamond" w:eastAsia="SimSun" w:hAnsi="Garamond" w:cs="Times"/>
          <w:color w:val="333333"/>
        </w:rPr>
        <w:t>st endangered villages</w:t>
      </w:r>
      <w:r w:rsidR="00F25D8A">
        <w:rPr>
          <w:rFonts w:ascii="Garamond" w:eastAsia="SimSun" w:hAnsi="Garamond" w:cs="Times"/>
          <w:color w:val="333333"/>
        </w:rPr>
        <w:t xml:space="preserve"> in an out-of-sample scenario, even slightly, can prove useful in </w:t>
      </w:r>
      <w:r w:rsidR="00A96DDB">
        <w:rPr>
          <w:rFonts w:ascii="Garamond" w:eastAsia="SimSun" w:hAnsi="Garamond" w:cs="Times"/>
          <w:color w:val="333333"/>
        </w:rPr>
        <w:t xml:space="preserve">a </w:t>
      </w:r>
      <w:r w:rsidR="00F25D8A">
        <w:rPr>
          <w:rFonts w:ascii="Garamond" w:eastAsia="SimSun" w:hAnsi="Garamond" w:cs="Times"/>
          <w:color w:val="333333"/>
        </w:rPr>
        <w:t xml:space="preserve">humanitarian warning and aid purposes. </w:t>
      </w:r>
    </w:p>
    <w:p w14:paraId="33C2954D" w14:textId="702F5121" w:rsidR="00073FFC" w:rsidRDefault="0043006B">
      <w:pPr>
        <w:spacing w:line="480" w:lineRule="auto"/>
        <w:ind w:left="720" w:firstLine="720"/>
        <w:rPr>
          <w:ins w:id="386" w:author="Baylis, Katherine R" w:date="2020-05-04T14:42:00Z"/>
          <w:rFonts w:ascii="Garamond" w:eastAsia="SimSun" w:hAnsi="Garamond" w:cs="Times"/>
          <w:color w:val="333333"/>
        </w:rPr>
        <w:pPrChange w:id="387" w:author="Baylis, Katherine R" w:date="2020-05-04T14:35:00Z">
          <w:pPr>
            <w:spacing w:line="480" w:lineRule="auto"/>
            <w:ind w:left="720"/>
          </w:pPr>
        </w:pPrChange>
      </w:pPr>
      <w:r>
        <w:rPr>
          <w:rFonts w:ascii="Garamond" w:eastAsia="SimSun" w:hAnsi="Garamond" w:cs="Times"/>
          <w:color w:val="333333"/>
        </w:rPr>
        <w:t xml:space="preserve">Figure 3 </w:t>
      </w:r>
      <w:r w:rsidR="00783AC5">
        <w:rPr>
          <w:rFonts w:ascii="Garamond" w:eastAsia="SimSun" w:hAnsi="Garamond" w:cs="Times"/>
          <w:color w:val="333333"/>
        </w:rPr>
        <w:t xml:space="preserve">presents the ROC curves </w:t>
      </w:r>
      <w:r w:rsidR="00FC0B0E" w:rsidRPr="00FC0B0E">
        <w:rPr>
          <w:rFonts w:ascii="Garamond" w:eastAsia="SimSun" w:hAnsi="Garamond" w:cs="Times"/>
          <w:color w:val="333333"/>
        </w:rPr>
        <w:t xml:space="preserve">of baseline and machine learning models </w:t>
      </w:r>
      <w:r w:rsidR="00477663">
        <w:rPr>
          <w:rFonts w:ascii="Garamond" w:eastAsia="SimSun" w:hAnsi="Garamond" w:cs="Times"/>
          <w:color w:val="333333"/>
        </w:rPr>
        <w:t>trying to identify the</w:t>
      </w:r>
      <w:r w:rsidR="00FC0B0E" w:rsidRPr="00FC0B0E">
        <w:rPr>
          <w:rFonts w:ascii="Garamond" w:eastAsia="SimSun" w:hAnsi="Garamond" w:cs="Times"/>
          <w:color w:val="333333"/>
        </w:rPr>
        <w:t xml:space="preserve"> most food</w:t>
      </w:r>
      <w:r w:rsidR="00A96DDB">
        <w:rPr>
          <w:rFonts w:ascii="Garamond" w:eastAsia="SimSun" w:hAnsi="Garamond" w:cs="Times"/>
          <w:color w:val="333333"/>
        </w:rPr>
        <w:t>-</w:t>
      </w:r>
      <w:r w:rsidR="00477663">
        <w:rPr>
          <w:rFonts w:ascii="Garamond" w:eastAsia="SimSun" w:hAnsi="Garamond" w:cs="Times"/>
          <w:color w:val="333333"/>
        </w:rPr>
        <w:t>in</w:t>
      </w:r>
      <w:r w:rsidR="00FC0B0E" w:rsidRPr="00FC0B0E">
        <w:rPr>
          <w:rFonts w:ascii="Garamond" w:eastAsia="SimSun" w:hAnsi="Garamond" w:cs="Times"/>
          <w:color w:val="333333"/>
        </w:rPr>
        <w:t>secure category</w:t>
      </w:r>
      <w:r w:rsidR="00477663">
        <w:rPr>
          <w:rFonts w:ascii="Garamond" w:eastAsia="SimSun" w:hAnsi="Garamond" w:cs="Times"/>
          <w:color w:val="333333"/>
        </w:rPr>
        <w:t>. The most food</w:t>
      </w:r>
      <w:r w:rsidR="00A96DDB">
        <w:rPr>
          <w:rFonts w:ascii="Garamond" w:eastAsia="SimSun" w:hAnsi="Garamond" w:cs="Times"/>
          <w:color w:val="333333"/>
        </w:rPr>
        <w:t>-</w:t>
      </w:r>
      <w:r w:rsidR="00477663">
        <w:rPr>
          <w:rFonts w:ascii="Garamond" w:eastAsia="SimSun" w:hAnsi="Garamond" w:cs="Times"/>
          <w:color w:val="333333"/>
        </w:rPr>
        <w:t>insecure category takes up a small portion of the villages in the testing set, ranging from only 1 village out of 312 (Tanzania-FCS) to 59 villages out of 782 (</w:t>
      </w:r>
      <w:proofErr w:type="spellStart"/>
      <w:r w:rsidR="00477663">
        <w:rPr>
          <w:rFonts w:ascii="Garamond" w:eastAsia="SimSun" w:hAnsi="Garamond" w:cs="Times"/>
          <w:color w:val="333333"/>
        </w:rPr>
        <w:t>rCSI</w:t>
      </w:r>
      <w:proofErr w:type="spellEnd"/>
      <w:r w:rsidR="00477663">
        <w:rPr>
          <w:rFonts w:ascii="Garamond" w:eastAsia="SimSun" w:hAnsi="Garamond" w:cs="Times"/>
          <w:color w:val="333333"/>
        </w:rPr>
        <w:t xml:space="preserve">). As a result, varying the threshold would lead to </w:t>
      </w:r>
      <w:r w:rsidR="00F23853">
        <w:rPr>
          <w:rFonts w:ascii="Garamond" w:eastAsia="SimSun" w:hAnsi="Garamond" w:cs="Times"/>
          <w:color w:val="333333"/>
        </w:rPr>
        <w:t>relatively</w:t>
      </w:r>
      <w:r w:rsidR="00477663">
        <w:rPr>
          <w:rFonts w:ascii="Garamond" w:eastAsia="SimSun" w:hAnsi="Garamond" w:cs="Times"/>
          <w:color w:val="333333"/>
        </w:rPr>
        <w:t xml:space="preserve"> big changes in the </w:t>
      </w:r>
      <w:r w:rsidR="00D547B1">
        <w:rPr>
          <w:rFonts w:ascii="Garamond" w:eastAsia="SimSun" w:hAnsi="Garamond" w:cs="Times"/>
          <w:color w:val="333333"/>
        </w:rPr>
        <w:t>t</w:t>
      </w:r>
      <w:r w:rsidR="00F23853">
        <w:rPr>
          <w:rFonts w:ascii="Garamond" w:eastAsia="SimSun" w:hAnsi="Garamond" w:cs="Times"/>
          <w:color w:val="333333"/>
        </w:rPr>
        <w:t xml:space="preserve">rue positive </w:t>
      </w:r>
      <w:r w:rsidR="00D547B1">
        <w:rPr>
          <w:rFonts w:ascii="Garamond" w:eastAsia="SimSun" w:hAnsi="Garamond" w:cs="Times"/>
          <w:color w:val="333333"/>
        </w:rPr>
        <w:t xml:space="preserve">rate </w:t>
      </w:r>
      <w:r w:rsidR="00F23853">
        <w:rPr>
          <w:rFonts w:ascii="Garamond" w:eastAsia="SimSun" w:hAnsi="Garamond" w:cs="Times"/>
          <w:color w:val="333333"/>
        </w:rPr>
        <w:t>and false positive rate on the testing set. Therefore, t</w:t>
      </w:r>
      <w:r w:rsidR="00477663">
        <w:rPr>
          <w:rFonts w:ascii="Garamond" w:eastAsia="SimSun" w:hAnsi="Garamond" w:cs="Times"/>
          <w:color w:val="333333"/>
        </w:rPr>
        <w:t xml:space="preserve">he ROC curves are </w:t>
      </w:r>
      <w:r w:rsidR="00D547B1">
        <w:rPr>
          <w:rFonts w:ascii="Garamond" w:eastAsia="SimSun" w:hAnsi="Garamond" w:cs="Times"/>
          <w:color w:val="333333"/>
        </w:rPr>
        <w:t xml:space="preserve">visually </w:t>
      </w:r>
      <w:r w:rsidR="00477663">
        <w:rPr>
          <w:rFonts w:ascii="Garamond" w:eastAsia="SimSun" w:hAnsi="Garamond" w:cs="Times"/>
          <w:color w:val="333333"/>
        </w:rPr>
        <w:t xml:space="preserve">less smooth </w:t>
      </w:r>
      <w:r w:rsidR="00D547B1">
        <w:rPr>
          <w:rFonts w:ascii="Garamond" w:eastAsia="SimSun" w:hAnsi="Garamond" w:cs="Times"/>
          <w:color w:val="333333"/>
        </w:rPr>
        <w:t>compared to Figure 2. The extreme case being</w:t>
      </w:r>
      <w:ins w:id="388" w:author="Baylis, Katherine R" w:date="2020-05-04T14:37:00Z">
        <w:r w:rsidR="00FF55F3">
          <w:rPr>
            <w:rFonts w:ascii="Garamond" w:eastAsia="SimSun" w:hAnsi="Garamond" w:cs="Times"/>
            <w:color w:val="333333"/>
          </w:rPr>
          <w:t xml:space="preserve"> the FCS is</w:t>
        </w:r>
      </w:ins>
      <w:r w:rsidR="00D547B1">
        <w:rPr>
          <w:rFonts w:ascii="Garamond" w:eastAsia="SimSun" w:hAnsi="Garamond" w:cs="Times"/>
          <w:color w:val="333333"/>
        </w:rPr>
        <w:t xml:space="preserve"> Tanzania</w:t>
      </w:r>
      <w:ins w:id="389" w:author="Baylis, Katherine R" w:date="2020-05-04T14:37:00Z">
        <w:r w:rsidR="00FF55F3">
          <w:rPr>
            <w:rFonts w:ascii="Garamond" w:eastAsia="SimSun" w:hAnsi="Garamond" w:cs="Times"/>
            <w:color w:val="333333"/>
          </w:rPr>
          <w:t xml:space="preserve"> where</w:t>
        </w:r>
      </w:ins>
      <w:del w:id="390" w:author="Baylis, Katherine R" w:date="2020-05-04T14:37:00Z">
        <w:r w:rsidR="00D547B1" w:rsidDel="00FF55F3">
          <w:rPr>
            <w:rFonts w:ascii="Garamond" w:eastAsia="SimSun" w:hAnsi="Garamond" w:cs="Times"/>
            <w:color w:val="333333"/>
          </w:rPr>
          <w:delText>-FCS,</w:delText>
        </w:r>
      </w:del>
      <w:r w:rsidR="00D547B1">
        <w:rPr>
          <w:rFonts w:ascii="Garamond" w:eastAsia="SimSun" w:hAnsi="Garamond" w:cs="Times"/>
          <w:color w:val="333333"/>
        </w:rPr>
        <w:t xml:space="preserve"> the recall is either 1 (correctly predicted the 1 village) or 0 (failed to capture that 1 village). Despite the unusual </w:t>
      </w:r>
      <w:del w:id="391" w:author="Baylis, Katherine R" w:date="2020-05-04T14:37:00Z">
        <w:r w:rsidR="00D547B1" w:rsidDel="00FF55F3">
          <w:rPr>
            <w:rFonts w:ascii="Garamond" w:eastAsia="SimSun" w:hAnsi="Garamond" w:cs="Times"/>
            <w:color w:val="333333"/>
          </w:rPr>
          <w:delText>looks</w:delText>
        </w:r>
      </w:del>
      <w:ins w:id="392" w:author="Baylis, Katherine R" w:date="2020-05-04T14:37:00Z">
        <w:r w:rsidR="00FF55F3">
          <w:rPr>
            <w:rFonts w:ascii="Garamond" w:eastAsia="SimSun" w:hAnsi="Garamond" w:cs="Times"/>
            <w:color w:val="333333"/>
          </w:rPr>
          <w:t>image</w:t>
        </w:r>
      </w:ins>
      <w:r w:rsidR="00D547B1">
        <w:rPr>
          <w:rFonts w:ascii="Garamond" w:eastAsia="SimSun" w:hAnsi="Garamond" w:cs="Times"/>
          <w:color w:val="333333"/>
        </w:rPr>
        <w:t xml:space="preserve">, we </w:t>
      </w:r>
      <w:ins w:id="393" w:author="Baylis, Katherine R" w:date="2020-05-04T14:37:00Z">
        <w:r w:rsidR="00FF55F3">
          <w:rPr>
            <w:rFonts w:ascii="Garamond" w:eastAsia="SimSun" w:hAnsi="Garamond" w:cs="Times"/>
            <w:color w:val="333333"/>
          </w:rPr>
          <w:t>s</w:t>
        </w:r>
      </w:ins>
      <w:del w:id="394" w:author="Baylis, Katherine R" w:date="2020-05-04T14:37:00Z">
        <w:r w:rsidR="00D547B1" w:rsidDel="00FF55F3">
          <w:rPr>
            <w:rFonts w:ascii="Garamond" w:eastAsia="SimSun" w:hAnsi="Garamond" w:cs="Times"/>
            <w:color w:val="333333"/>
          </w:rPr>
          <w:delText>are s</w:delText>
        </w:r>
      </w:del>
      <w:r w:rsidR="00D547B1">
        <w:rPr>
          <w:rFonts w:ascii="Garamond" w:eastAsia="SimSun" w:hAnsi="Garamond" w:cs="Times"/>
          <w:color w:val="333333"/>
        </w:rPr>
        <w:t>ee</w:t>
      </w:r>
      <w:del w:id="395" w:author="Baylis, Katherine R" w:date="2020-05-04T14:37:00Z">
        <w:r w:rsidR="00D547B1" w:rsidDel="00FF55F3">
          <w:rPr>
            <w:rFonts w:ascii="Garamond" w:eastAsia="SimSun" w:hAnsi="Garamond" w:cs="Times"/>
            <w:color w:val="333333"/>
          </w:rPr>
          <w:delText>ing</w:delText>
        </w:r>
      </w:del>
      <w:r w:rsidR="00D547B1">
        <w:rPr>
          <w:rFonts w:ascii="Garamond" w:eastAsia="SimSun" w:hAnsi="Garamond" w:cs="Times"/>
          <w:color w:val="333333"/>
        </w:rPr>
        <w:t xml:space="preserve"> </w:t>
      </w:r>
      <w:del w:id="396" w:author="Baylis, Katherine R" w:date="2020-05-04T14:37:00Z">
        <w:r w:rsidR="00D547B1" w:rsidDel="00FF55F3">
          <w:rPr>
            <w:rFonts w:ascii="Garamond" w:eastAsia="SimSun" w:hAnsi="Garamond" w:cs="Times"/>
            <w:color w:val="333333"/>
          </w:rPr>
          <w:delText>i</w:delText>
        </w:r>
      </w:del>
      <w:ins w:id="397" w:author="Baylis, Katherine R" w:date="2020-05-04T14:37:00Z">
        <w:r w:rsidR="00FF55F3">
          <w:rPr>
            <w:rFonts w:ascii="Garamond" w:eastAsia="SimSun" w:hAnsi="Garamond" w:cs="Times"/>
            <w:color w:val="333333"/>
          </w:rPr>
          <w:t>I dramatically i</w:t>
        </w:r>
      </w:ins>
      <w:r w:rsidR="00D547B1">
        <w:rPr>
          <w:rFonts w:ascii="Garamond" w:eastAsia="SimSun" w:hAnsi="Garamond" w:cs="Times"/>
          <w:color w:val="333333"/>
        </w:rPr>
        <w:t xml:space="preserve">ncreased </w:t>
      </w:r>
      <w:r w:rsidR="009355DA">
        <w:rPr>
          <w:rFonts w:ascii="Garamond" w:eastAsia="SimSun" w:hAnsi="Garamond" w:cs="Times"/>
          <w:color w:val="333333"/>
        </w:rPr>
        <w:t>area</w:t>
      </w:r>
      <w:ins w:id="398" w:author="Baylis, Katherine R" w:date="2020-05-04T14:37:00Z">
        <w:r w:rsidR="00FF55F3">
          <w:rPr>
            <w:rFonts w:ascii="Garamond" w:eastAsia="SimSun" w:hAnsi="Garamond" w:cs="Times"/>
            <w:color w:val="333333"/>
          </w:rPr>
          <w:t>s</w:t>
        </w:r>
      </w:ins>
      <w:r w:rsidR="009355DA">
        <w:rPr>
          <w:rFonts w:ascii="Garamond" w:eastAsia="SimSun" w:hAnsi="Garamond" w:cs="Times"/>
          <w:color w:val="333333"/>
        </w:rPr>
        <w:t xml:space="preserve"> under the curve (AUC) for the machine learning models in almost all the country-measure combination</w:t>
      </w:r>
      <w:r w:rsidR="004B1EB8">
        <w:rPr>
          <w:rFonts w:ascii="Garamond" w:eastAsia="SimSun" w:hAnsi="Garamond" w:cs="Times"/>
          <w:color w:val="333333"/>
        </w:rPr>
        <w:t>s.</w:t>
      </w:r>
      <w:r w:rsidR="00477663">
        <w:rPr>
          <w:rFonts w:ascii="Garamond" w:eastAsia="SimSun" w:hAnsi="Garamond" w:cs="Times"/>
          <w:color w:val="333333"/>
        </w:rPr>
        <w:t xml:space="preserve"> </w:t>
      </w:r>
      <w:r w:rsidR="00E60F7A">
        <w:rPr>
          <w:rFonts w:ascii="Garamond" w:eastAsia="SimSun" w:hAnsi="Garamond" w:cs="Times"/>
          <w:color w:val="333333"/>
        </w:rPr>
        <w:t xml:space="preserve">This shows that in general, the machine learning models are better at </w:t>
      </w:r>
      <w:r w:rsidR="000E2E08">
        <w:rPr>
          <w:rFonts w:ascii="Garamond" w:eastAsia="SimSun" w:hAnsi="Garamond" w:cs="Times"/>
          <w:color w:val="333333"/>
        </w:rPr>
        <w:t>capturing the most food insecure villages</w:t>
      </w:r>
      <w:r w:rsidR="00E60F7A">
        <w:rPr>
          <w:rFonts w:ascii="Garamond" w:eastAsia="SimSun" w:hAnsi="Garamond" w:cs="Times"/>
          <w:color w:val="333333"/>
        </w:rPr>
        <w:t xml:space="preserve">. </w:t>
      </w:r>
    </w:p>
    <w:p w14:paraId="313B84A4" w14:textId="0F8918C7" w:rsidR="00073FFC" w:rsidRDefault="00E60F7A">
      <w:pPr>
        <w:spacing w:line="480" w:lineRule="auto"/>
        <w:ind w:left="720" w:firstLine="720"/>
        <w:rPr>
          <w:ins w:id="399" w:author="Baylis, Katherine R" w:date="2020-05-04T14:43:00Z"/>
          <w:rFonts w:ascii="Garamond" w:eastAsia="SimSun" w:hAnsi="Garamond" w:cs="Times"/>
          <w:color w:val="333333"/>
        </w:rPr>
        <w:pPrChange w:id="400" w:author="Baylis, Katherine R" w:date="2020-05-04T14:35:00Z">
          <w:pPr>
            <w:spacing w:line="480" w:lineRule="auto"/>
            <w:ind w:left="720"/>
          </w:pPr>
        </w:pPrChange>
      </w:pPr>
      <w:r>
        <w:rPr>
          <w:rFonts w:ascii="Garamond" w:eastAsia="SimSun" w:hAnsi="Garamond" w:cs="Times"/>
          <w:color w:val="333333"/>
        </w:rPr>
        <w:t xml:space="preserve">However, the precision-recall </w:t>
      </w:r>
      <w:r w:rsidR="00E64ADB">
        <w:rPr>
          <w:rFonts w:ascii="Garamond" w:eastAsia="SimSun" w:hAnsi="Garamond" w:cs="Times"/>
          <w:color w:val="333333"/>
        </w:rPr>
        <w:t xml:space="preserve">(PR) </w:t>
      </w:r>
      <w:r>
        <w:rPr>
          <w:rFonts w:ascii="Garamond" w:eastAsia="SimSun" w:hAnsi="Garamond" w:cs="Times"/>
          <w:color w:val="333333"/>
        </w:rPr>
        <w:t xml:space="preserve">curves for the same results (presented in Appendix Figure A2) </w:t>
      </w:r>
      <w:r w:rsidR="00A35E58">
        <w:rPr>
          <w:rFonts w:ascii="Garamond" w:eastAsia="SimSun" w:hAnsi="Garamond" w:cs="Times"/>
          <w:color w:val="333333"/>
        </w:rPr>
        <w:t>show relatively less gain switching from the baseline model to machine learning methods. This inconsistency in performance between the ROC curve and the PR curve</w:t>
      </w:r>
      <w:r w:rsidR="006E089E">
        <w:rPr>
          <w:rFonts w:ascii="Garamond" w:eastAsia="SimSun" w:hAnsi="Garamond" w:cs="Times"/>
          <w:color w:val="333333"/>
        </w:rPr>
        <w:t>s</w:t>
      </w:r>
      <w:r w:rsidR="00A35E58">
        <w:rPr>
          <w:rFonts w:ascii="Garamond" w:eastAsia="SimSun" w:hAnsi="Garamond" w:cs="Times"/>
          <w:color w:val="333333"/>
        </w:rPr>
        <w:t xml:space="preserve"> suggests that </w:t>
      </w:r>
      <w:r w:rsidR="00E64ADB">
        <w:rPr>
          <w:rFonts w:ascii="Garamond" w:eastAsia="SimSun" w:hAnsi="Garamond" w:cs="Times"/>
          <w:color w:val="333333"/>
        </w:rPr>
        <w:t xml:space="preserve">the increase in recall of the minority comes at great cost of precision since the PR </w:t>
      </w:r>
      <w:r w:rsidR="006E089E">
        <w:rPr>
          <w:rFonts w:ascii="Garamond" w:eastAsia="SimSun" w:hAnsi="Garamond" w:cs="Times"/>
          <w:color w:val="333333"/>
        </w:rPr>
        <w:t>curves are more sensitive to precision, compared to the ROC curve</w:t>
      </w:r>
      <w:r w:rsidR="001C2D3A">
        <w:rPr>
          <w:rFonts w:ascii="Garamond" w:eastAsia="SimSun" w:hAnsi="Garamond" w:cs="Times"/>
          <w:color w:val="333333"/>
        </w:rPr>
        <w:t xml:space="preserve"> (</w:t>
      </w:r>
      <w:r w:rsidR="001C2D3A" w:rsidRPr="005C264A">
        <w:rPr>
          <w:rFonts w:ascii="Garamond" w:eastAsia="SimSun" w:hAnsi="Garamond" w:cs="Times"/>
          <w:color w:val="333333"/>
        </w:rPr>
        <w:t xml:space="preserve">Davis and </w:t>
      </w:r>
      <w:proofErr w:type="spellStart"/>
      <w:r w:rsidR="001C2D3A" w:rsidRPr="005C264A">
        <w:rPr>
          <w:rFonts w:ascii="Garamond" w:eastAsia="SimSun" w:hAnsi="Garamond" w:cs="Times"/>
          <w:color w:val="333333"/>
        </w:rPr>
        <w:t>Goadrich</w:t>
      </w:r>
      <w:proofErr w:type="spellEnd"/>
      <w:r w:rsidR="001C2D3A">
        <w:rPr>
          <w:rFonts w:ascii="Garamond" w:eastAsia="SimSun" w:hAnsi="Garamond" w:cs="Times"/>
          <w:color w:val="333333"/>
        </w:rPr>
        <w:t xml:space="preserve">, </w:t>
      </w:r>
      <w:r w:rsidR="001C2D3A" w:rsidRPr="005C264A">
        <w:rPr>
          <w:rFonts w:ascii="Garamond" w:eastAsia="SimSun" w:hAnsi="Garamond" w:cs="Times"/>
          <w:color w:val="333333"/>
        </w:rPr>
        <w:t>2006</w:t>
      </w:r>
      <w:r w:rsidR="001C2D3A">
        <w:rPr>
          <w:rFonts w:ascii="Garamond" w:eastAsia="SimSun" w:hAnsi="Garamond" w:cs="Times"/>
          <w:color w:val="333333"/>
        </w:rPr>
        <w:t>)</w:t>
      </w:r>
      <w:r w:rsidR="00E64ADB">
        <w:rPr>
          <w:rFonts w:ascii="Garamond" w:eastAsia="SimSun" w:hAnsi="Garamond" w:cs="Times"/>
          <w:color w:val="333333"/>
        </w:rPr>
        <w:t xml:space="preserve">. In other words, </w:t>
      </w:r>
      <w:r w:rsidR="000923C8">
        <w:rPr>
          <w:rFonts w:ascii="Garamond" w:eastAsia="SimSun" w:hAnsi="Garamond" w:cs="Times"/>
          <w:color w:val="333333"/>
        </w:rPr>
        <w:t xml:space="preserve">to successfully identify the </w:t>
      </w:r>
      <w:r w:rsidR="00BA08FD">
        <w:rPr>
          <w:rFonts w:ascii="Garamond" w:eastAsia="SimSun" w:hAnsi="Garamond" w:cs="Times"/>
          <w:color w:val="333333"/>
        </w:rPr>
        <w:t>villages that are in the most food</w:t>
      </w:r>
      <w:r w:rsidR="00A96DDB">
        <w:rPr>
          <w:rFonts w:ascii="Garamond" w:eastAsia="SimSun" w:hAnsi="Garamond" w:cs="Times"/>
          <w:color w:val="333333"/>
        </w:rPr>
        <w:t>-</w:t>
      </w:r>
      <w:r w:rsidR="00BA08FD">
        <w:rPr>
          <w:rFonts w:ascii="Garamond" w:eastAsia="SimSun" w:hAnsi="Garamond" w:cs="Times"/>
          <w:color w:val="333333"/>
        </w:rPr>
        <w:t xml:space="preserve">insecure category, we need to set the threshold </w:t>
      </w:r>
      <w:r w:rsidR="00947AE6">
        <w:rPr>
          <w:rFonts w:ascii="Garamond" w:eastAsia="SimSun" w:hAnsi="Garamond" w:cs="Times"/>
          <w:color w:val="333333"/>
        </w:rPr>
        <w:t>to very</w:t>
      </w:r>
      <w:r w:rsidR="00BA08FD">
        <w:rPr>
          <w:rFonts w:ascii="Garamond" w:eastAsia="SimSun" w:hAnsi="Garamond" w:cs="Times"/>
          <w:color w:val="333333"/>
        </w:rPr>
        <w:t xml:space="preserve"> low</w:t>
      </w:r>
      <w:r w:rsidR="00947AE6">
        <w:rPr>
          <w:rFonts w:ascii="Garamond" w:eastAsia="SimSun" w:hAnsi="Garamond" w:cs="Times"/>
          <w:color w:val="333333"/>
        </w:rPr>
        <w:t>, which</w:t>
      </w:r>
      <w:r w:rsidR="00BA08FD">
        <w:rPr>
          <w:rFonts w:ascii="Garamond" w:eastAsia="SimSun" w:hAnsi="Garamond" w:cs="Times"/>
          <w:color w:val="333333"/>
        </w:rPr>
        <w:t xml:space="preserve"> bounds to create a lot of false positives. </w:t>
      </w:r>
    </w:p>
    <w:p w14:paraId="240D013A" w14:textId="055C6DBC" w:rsidR="000109C7" w:rsidRDefault="00F604E5">
      <w:pPr>
        <w:spacing w:line="480" w:lineRule="auto"/>
        <w:ind w:left="720" w:firstLine="720"/>
        <w:rPr>
          <w:rFonts w:ascii="Garamond" w:eastAsia="SimSun" w:hAnsi="Garamond" w:cs="Times"/>
          <w:color w:val="333333"/>
        </w:rPr>
        <w:pPrChange w:id="401" w:author="Baylis, Katherine R" w:date="2020-05-04T14:35:00Z">
          <w:pPr>
            <w:spacing w:line="480" w:lineRule="auto"/>
            <w:ind w:left="720"/>
          </w:pPr>
        </w:pPrChange>
      </w:pPr>
      <w:r>
        <w:rPr>
          <w:rFonts w:ascii="Garamond" w:eastAsia="SimSun" w:hAnsi="Garamond" w:cs="Times"/>
          <w:color w:val="333333"/>
        </w:rPr>
        <w:lastRenderedPageBreak/>
        <w:t xml:space="preserve">To show this point more clearly, </w:t>
      </w:r>
      <w:r w:rsidR="0005573D">
        <w:rPr>
          <w:rFonts w:ascii="Garamond" w:eastAsia="SimSun" w:hAnsi="Garamond" w:cs="Times"/>
          <w:color w:val="333333"/>
        </w:rPr>
        <w:t>T</w:t>
      </w:r>
      <w:r w:rsidRPr="0005573D">
        <w:rPr>
          <w:rFonts w:ascii="Garamond" w:eastAsia="SimSun" w:hAnsi="Garamond" w:cs="Times"/>
          <w:color w:val="333333"/>
        </w:rPr>
        <w:t>able 2</w:t>
      </w:r>
      <w:r>
        <w:rPr>
          <w:rFonts w:ascii="Garamond" w:eastAsia="SimSun" w:hAnsi="Garamond" w:cs="Times"/>
          <w:color w:val="333333"/>
        </w:rPr>
        <w:t xml:space="preserve"> presents the results of predicting the most food insecure categories under the FEWSNET cutoff.  </w:t>
      </w:r>
      <w:r w:rsidR="00B352D3">
        <w:rPr>
          <w:rFonts w:ascii="Garamond" w:eastAsia="SimSun" w:hAnsi="Garamond" w:cs="Times"/>
          <w:color w:val="333333"/>
        </w:rPr>
        <w:t>The threshold</w:t>
      </w:r>
      <w:r w:rsidR="003B6D50">
        <w:rPr>
          <w:rFonts w:ascii="Garamond" w:eastAsia="SimSun" w:hAnsi="Garamond" w:cs="Times"/>
          <w:color w:val="333333"/>
        </w:rPr>
        <w:t>s</w:t>
      </w:r>
      <w:r w:rsidR="00B352D3">
        <w:rPr>
          <w:rFonts w:ascii="Garamond" w:eastAsia="SimSun" w:hAnsi="Garamond" w:cs="Times"/>
          <w:color w:val="333333"/>
        </w:rPr>
        <w:t xml:space="preserve"> </w:t>
      </w:r>
      <w:r w:rsidR="00FE571B">
        <w:rPr>
          <w:rFonts w:ascii="Garamond" w:eastAsia="SimSun" w:hAnsi="Garamond" w:cs="Times"/>
          <w:color w:val="333333"/>
        </w:rPr>
        <w:t xml:space="preserve">are set to be as low as 0.01 to effectively increase the recall on all the cases. Even at very low thresholds, </w:t>
      </w:r>
      <w:r w:rsidRPr="00FE571B">
        <w:rPr>
          <w:rFonts w:ascii="Garamond" w:eastAsia="SimSun" w:hAnsi="Garamond" w:cs="Times"/>
          <w:color w:val="333333"/>
        </w:rPr>
        <w:t xml:space="preserve">the baseline model is unable to detect any of the most insecure categories </w:t>
      </w:r>
      <w:r w:rsidR="00FE571B" w:rsidRPr="00FE571B">
        <w:rPr>
          <w:rFonts w:ascii="Garamond" w:eastAsia="SimSun" w:hAnsi="Garamond" w:cs="Times"/>
          <w:color w:val="333333"/>
        </w:rPr>
        <w:t>in three</w:t>
      </w:r>
      <w:r w:rsidRPr="00FE571B">
        <w:rPr>
          <w:rFonts w:ascii="Garamond" w:eastAsia="SimSun" w:hAnsi="Garamond" w:cs="Times"/>
          <w:color w:val="333333"/>
        </w:rPr>
        <w:t xml:space="preserve"> </w:t>
      </w:r>
      <w:r w:rsidR="00FE571B" w:rsidRPr="00FE571B">
        <w:rPr>
          <w:rFonts w:ascii="Garamond" w:eastAsia="SimSun" w:hAnsi="Garamond" w:cs="Times"/>
          <w:color w:val="333333"/>
        </w:rPr>
        <w:t>out</w:t>
      </w:r>
      <w:r w:rsidRPr="00FE571B">
        <w:rPr>
          <w:rFonts w:ascii="Garamond" w:eastAsia="SimSun" w:hAnsi="Garamond" w:cs="Times"/>
          <w:color w:val="333333"/>
        </w:rPr>
        <w:t xml:space="preserve"> of the five case</w:t>
      </w:r>
      <w:r w:rsidR="00667350">
        <w:rPr>
          <w:rFonts w:ascii="Garamond" w:eastAsia="SimSun" w:hAnsi="Garamond" w:cs="Times"/>
          <w:color w:val="333333"/>
        </w:rPr>
        <w:t xml:space="preserve">s, represented by the 0 recall and 0 f-1 scores for the baseline models in table 2. </w:t>
      </w:r>
      <w:r w:rsidR="002162EE">
        <w:rPr>
          <w:rFonts w:ascii="Garamond" w:eastAsia="SimSun" w:hAnsi="Garamond" w:cs="Times"/>
          <w:color w:val="333333"/>
        </w:rPr>
        <w:t>Our machine learning models, on the other hand, increased the recall rate to as much</w:t>
      </w:r>
      <w:ins w:id="402" w:author="Baylis, Katherine R" w:date="2020-05-04T14:43:00Z">
        <w:r w:rsidR="00073FFC">
          <w:rPr>
            <w:rFonts w:ascii="Garamond" w:eastAsia="SimSun" w:hAnsi="Garamond" w:cs="Times"/>
            <w:color w:val="333333"/>
          </w:rPr>
          <w:t xml:space="preserve"> as</w:t>
        </w:r>
      </w:ins>
      <w:r w:rsidR="002162EE">
        <w:rPr>
          <w:rFonts w:ascii="Garamond" w:eastAsia="SimSun" w:hAnsi="Garamond" w:cs="Times"/>
          <w:color w:val="333333"/>
        </w:rPr>
        <w:t xml:space="preserve"> 0.73 to 1.00 at the low thresholds in all the five cases. </w:t>
      </w:r>
      <w:r w:rsidR="00D50ECF">
        <w:rPr>
          <w:rFonts w:ascii="Garamond" w:eastAsia="SimSun" w:hAnsi="Garamond" w:cs="Times"/>
          <w:color w:val="333333"/>
        </w:rPr>
        <w:t xml:space="preserve">This is </w:t>
      </w:r>
      <w:r w:rsidR="00843751">
        <w:rPr>
          <w:rFonts w:ascii="Garamond" w:eastAsia="SimSun" w:hAnsi="Garamond" w:cs="Times"/>
          <w:color w:val="333333"/>
        </w:rPr>
        <w:t>a</w:t>
      </w:r>
      <w:r w:rsidR="00D50ECF">
        <w:rPr>
          <w:rFonts w:ascii="Garamond" w:eastAsia="SimSun" w:hAnsi="Garamond" w:cs="Times"/>
          <w:color w:val="333333"/>
        </w:rPr>
        <w:t xml:space="preserve"> huge improvement as we can </w:t>
      </w:r>
      <w:r w:rsidR="00985A32">
        <w:rPr>
          <w:rFonts w:ascii="Garamond" w:eastAsia="SimSun" w:hAnsi="Garamond" w:cs="Times"/>
          <w:color w:val="333333"/>
        </w:rPr>
        <w:t xml:space="preserve">speak to the issue of finding and aiding the villages that are in </w:t>
      </w:r>
      <w:r w:rsidR="001D4783">
        <w:rPr>
          <w:rFonts w:ascii="Garamond" w:eastAsia="SimSun" w:hAnsi="Garamond" w:cs="Times"/>
          <w:color w:val="333333"/>
        </w:rPr>
        <w:t>desperate</w:t>
      </w:r>
      <w:r w:rsidR="00985A32">
        <w:rPr>
          <w:rFonts w:ascii="Garamond" w:eastAsia="SimSun" w:hAnsi="Garamond" w:cs="Times"/>
          <w:color w:val="333333"/>
        </w:rPr>
        <w:t xml:space="preserve"> need </w:t>
      </w:r>
      <w:r w:rsidR="001D4783">
        <w:rPr>
          <w:rFonts w:ascii="Garamond" w:eastAsia="SimSun" w:hAnsi="Garamond" w:cs="Times"/>
          <w:color w:val="333333"/>
        </w:rPr>
        <w:t xml:space="preserve">of </w:t>
      </w:r>
      <w:r w:rsidR="00985A32">
        <w:rPr>
          <w:rFonts w:ascii="Garamond" w:eastAsia="SimSun" w:hAnsi="Garamond" w:cs="Times"/>
          <w:color w:val="333333"/>
        </w:rPr>
        <w:t xml:space="preserve">outside resources. </w:t>
      </w:r>
      <w:r w:rsidR="002162EE">
        <w:rPr>
          <w:rFonts w:ascii="Garamond" w:eastAsia="SimSun" w:hAnsi="Garamond" w:cs="Times"/>
          <w:color w:val="333333"/>
        </w:rPr>
        <w:t xml:space="preserve">However, </w:t>
      </w:r>
      <w:ins w:id="403" w:author="Baylis, Katherine R" w:date="2020-05-04T14:44:00Z">
        <w:r w:rsidR="00073FFC">
          <w:rPr>
            <w:rFonts w:ascii="Garamond" w:eastAsia="SimSun" w:hAnsi="Garamond" w:cs="Times"/>
            <w:color w:val="333333"/>
          </w:rPr>
          <w:t xml:space="preserve">this approach generates </w:t>
        </w:r>
      </w:ins>
      <w:del w:id="404" w:author="Baylis, Katherine R" w:date="2020-05-04T14:44:00Z">
        <w:r w:rsidR="001E466D" w:rsidDel="00073FFC">
          <w:rPr>
            <w:rFonts w:ascii="Garamond" w:eastAsia="SimSun" w:hAnsi="Garamond" w:cs="Times"/>
            <w:color w:val="333333"/>
          </w:rPr>
          <w:delText xml:space="preserve">since </w:delText>
        </w:r>
      </w:del>
      <w:r w:rsidR="00C0781D">
        <w:rPr>
          <w:rFonts w:ascii="Garamond" w:eastAsia="SimSun" w:hAnsi="Garamond" w:cs="Times"/>
          <w:color w:val="333333"/>
        </w:rPr>
        <w:t>a lot of false positives are generated</w:t>
      </w:r>
      <w:ins w:id="405" w:author="Baylis, Katherine R" w:date="2020-05-04T14:44:00Z">
        <w:r w:rsidR="00073FFC">
          <w:rPr>
            <w:rFonts w:ascii="Garamond" w:eastAsia="SimSun" w:hAnsi="Garamond" w:cs="Times"/>
            <w:color w:val="333333"/>
          </w:rPr>
          <w:t xml:space="preserve">, </w:t>
        </w:r>
      </w:ins>
      <w:del w:id="406" w:author="Baylis, Katherine R" w:date="2020-05-04T14:44:00Z">
        <w:r w:rsidR="00C0781D" w:rsidDel="00073FFC">
          <w:rPr>
            <w:rFonts w:ascii="Garamond" w:eastAsia="SimSun" w:hAnsi="Garamond" w:cs="Times"/>
            <w:color w:val="333333"/>
          </w:rPr>
          <w:delText xml:space="preserve"> (</w:delText>
        </w:r>
      </w:del>
      <w:r w:rsidR="00C0781D">
        <w:rPr>
          <w:rFonts w:ascii="Garamond" w:eastAsia="SimSun" w:hAnsi="Garamond" w:cs="Times"/>
          <w:color w:val="333333"/>
        </w:rPr>
        <w:t>in other words, villages that are not in immediate danger of food shortage are recognized as the ones that need immediate help</w:t>
      </w:r>
      <w:del w:id="407" w:author="Baylis, Katherine R" w:date="2020-05-04T14:44:00Z">
        <w:r w:rsidR="00C0781D" w:rsidDel="00073FFC">
          <w:rPr>
            <w:rFonts w:ascii="Garamond" w:eastAsia="SimSun" w:hAnsi="Garamond" w:cs="Times"/>
            <w:color w:val="333333"/>
          </w:rPr>
          <w:delText>)</w:delText>
        </w:r>
      </w:del>
      <w:r w:rsidR="00C0781D">
        <w:rPr>
          <w:rFonts w:ascii="Garamond" w:eastAsia="SimSun" w:hAnsi="Garamond" w:cs="Times"/>
          <w:color w:val="333333"/>
        </w:rPr>
        <w:t>.</w:t>
      </w:r>
      <w:r w:rsidR="000109C7">
        <w:rPr>
          <w:rFonts w:ascii="Garamond" w:eastAsia="SimSun" w:hAnsi="Garamond" w:cs="Times"/>
          <w:color w:val="333333"/>
        </w:rPr>
        <w:t xml:space="preserve"> This</w:t>
      </w:r>
      <w:ins w:id="408" w:author="Baylis, Katherine R" w:date="2020-05-04T14:44:00Z">
        <w:r w:rsidR="00073FFC">
          <w:rPr>
            <w:rFonts w:ascii="Garamond" w:eastAsia="SimSun" w:hAnsi="Garamond" w:cs="Times"/>
            <w:color w:val="333333"/>
          </w:rPr>
          <w:t xml:space="preserve"> effect</w:t>
        </w:r>
      </w:ins>
      <w:r w:rsidR="000109C7">
        <w:rPr>
          <w:rFonts w:ascii="Garamond" w:eastAsia="SimSun" w:hAnsi="Garamond" w:cs="Times"/>
          <w:color w:val="333333"/>
        </w:rPr>
        <w:t xml:space="preserve"> is represented by the high recall rate and a low F-1 score (0.03 -0.30). To summarize, we face the dilemma of either unable to detect the villages that are actually in immediate danger of food insecurity, or we set the threshold to be extremely low and create a lot of false positives</w:t>
      </w:r>
      <w:r w:rsidR="0046363B">
        <w:rPr>
          <w:rFonts w:ascii="Garamond" w:eastAsia="SimSun" w:hAnsi="Garamond" w:cs="Times"/>
          <w:color w:val="333333"/>
        </w:rPr>
        <w:t xml:space="preserve"> and face possible waste in resources in sending assistance to those villages that do not need that much help</w:t>
      </w:r>
      <w:r w:rsidR="000109C7">
        <w:rPr>
          <w:rFonts w:ascii="Garamond" w:eastAsia="SimSun" w:hAnsi="Garamond" w:cs="Times"/>
          <w:color w:val="333333"/>
        </w:rPr>
        <w:t xml:space="preserve">. </w:t>
      </w:r>
      <w:r w:rsidR="001F33FE">
        <w:rPr>
          <w:rFonts w:ascii="Garamond" w:eastAsia="SimSun" w:hAnsi="Garamond" w:cs="Times"/>
          <w:color w:val="333333"/>
        </w:rPr>
        <w:t xml:space="preserve">More information on the misclassified </w:t>
      </w:r>
      <w:r w:rsidR="008C1857">
        <w:rPr>
          <w:rFonts w:ascii="Garamond" w:eastAsia="SimSun" w:hAnsi="Garamond" w:cs="Times"/>
          <w:color w:val="333333"/>
        </w:rPr>
        <w:t>clusters are discussed in the later section of this paper.</w:t>
      </w:r>
    </w:p>
    <w:p w14:paraId="2CEA0B91" w14:textId="24F92CCC" w:rsidR="00644534" w:rsidRDefault="00644534">
      <w:pPr>
        <w:spacing w:line="480" w:lineRule="auto"/>
        <w:ind w:left="720" w:firstLine="720"/>
        <w:rPr>
          <w:rFonts w:ascii="Garamond" w:eastAsia="SimSun" w:hAnsi="Garamond" w:cs="Times"/>
          <w:color w:val="333333"/>
        </w:rPr>
        <w:pPrChange w:id="409" w:author="Baylis, Katherine R" w:date="2020-05-04T14:44:00Z">
          <w:pPr>
            <w:spacing w:line="480" w:lineRule="auto"/>
            <w:ind w:left="720"/>
          </w:pPr>
        </w:pPrChange>
      </w:pPr>
      <w:r w:rsidRPr="00343515">
        <w:rPr>
          <w:rFonts w:ascii="Garamond" w:eastAsia="SimSun" w:hAnsi="Garamond" w:cs="Times"/>
          <w:color w:val="333333"/>
        </w:rPr>
        <w:t>The main reason for th</w:t>
      </w:r>
      <w:r w:rsidR="009B7E8F">
        <w:rPr>
          <w:rFonts w:ascii="Garamond" w:eastAsia="SimSun" w:hAnsi="Garamond" w:cs="Times"/>
          <w:color w:val="333333"/>
        </w:rPr>
        <w:t>is dilemma is still that our model cannot identify the food insecure villages clearly from the rest of the data. One main</w:t>
      </w:r>
      <w:r w:rsidR="00EA10D6">
        <w:rPr>
          <w:rFonts w:ascii="Garamond" w:eastAsia="SimSun" w:hAnsi="Garamond" w:cs="Times"/>
          <w:color w:val="333333"/>
        </w:rPr>
        <w:t xml:space="preserve"> </w:t>
      </w:r>
      <w:r w:rsidR="009B7E8F">
        <w:rPr>
          <w:rFonts w:ascii="Garamond" w:eastAsia="SimSun" w:hAnsi="Garamond" w:cs="Times"/>
          <w:color w:val="333333"/>
        </w:rPr>
        <w:t>reason</w:t>
      </w:r>
      <w:r w:rsidR="006C576E">
        <w:rPr>
          <w:rFonts w:ascii="Garamond" w:eastAsia="SimSun" w:hAnsi="Garamond" w:cs="Times"/>
          <w:color w:val="333333"/>
        </w:rPr>
        <w:t xml:space="preserve"> is the </w:t>
      </w:r>
      <w:r w:rsidR="00757DC2">
        <w:rPr>
          <w:rFonts w:ascii="Garamond" w:eastAsia="SimSun" w:hAnsi="Garamond" w:cs="Times"/>
          <w:color w:val="333333"/>
        </w:rPr>
        <w:t>small</w:t>
      </w:r>
      <w:r w:rsidRPr="00343515">
        <w:rPr>
          <w:rFonts w:ascii="Garamond" w:eastAsia="SimSun" w:hAnsi="Garamond" w:cs="Times"/>
          <w:color w:val="333333"/>
        </w:rPr>
        <w:t xml:space="preserve"> number of severely food insecure observations</w:t>
      </w:r>
      <w:r w:rsidR="00256D61">
        <w:rPr>
          <w:rFonts w:ascii="Garamond" w:eastAsia="SimSun" w:hAnsi="Garamond" w:cs="Times"/>
          <w:color w:val="333333"/>
        </w:rPr>
        <w:t xml:space="preserve"> in the training data from previous years</w:t>
      </w:r>
      <w:r w:rsidRPr="00343515">
        <w:rPr>
          <w:rFonts w:ascii="Garamond" w:eastAsia="SimSun" w:hAnsi="Garamond" w:cs="Times"/>
          <w:color w:val="333333"/>
        </w:rPr>
        <w:t xml:space="preserve"> or the lack of training data in the minority class. The training data in previous years contain very few cases of food-insecure villages. </w:t>
      </w:r>
      <w:r w:rsidR="0071766F" w:rsidRPr="00343515">
        <w:rPr>
          <w:rFonts w:ascii="Garamond" w:eastAsia="SimSun" w:hAnsi="Garamond" w:cs="Times"/>
          <w:color w:val="333333"/>
        </w:rPr>
        <w:t>Most of</w:t>
      </w:r>
      <w:r w:rsidRPr="00343515">
        <w:rPr>
          <w:rFonts w:ascii="Garamond" w:eastAsia="SimSun" w:hAnsi="Garamond" w:cs="Times"/>
          <w:color w:val="333333"/>
        </w:rPr>
        <w:t xml:space="preserve"> the sample is comprised of villages not suffering from imminent danger of hunger. Models, machine learning, or conventional, trained on these data tend to capture more the characteristics of the food secure villages and unable to identify signs in the data that signify food insecur</w:t>
      </w:r>
      <w:r w:rsidR="00A96DDB">
        <w:rPr>
          <w:rFonts w:ascii="Garamond" w:eastAsia="SimSun" w:hAnsi="Garamond" w:cs="Times"/>
          <w:color w:val="333333"/>
        </w:rPr>
        <w:t>ity</w:t>
      </w:r>
      <w:r w:rsidRPr="00343515">
        <w:rPr>
          <w:rFonts w:ascii="Garamond" w:eastAsia="SimSun" w:hAnsi="Garamond" w:cs="Times"/>
          <w:color w:val="333333"/>
        </w:rPr>
        <w:t>.</w:t>
      </w:r>
      <w:r>
        <w:rPr>
          <w:rFonts w:ascii="Garamond" w:eastAsia="SimSun" w:hAnsi="Garamond" w:cs="Times"/>
          <w:color w:val="333333"/>
        </w:rPr>
        <w:t xml:space="preserve"> </w:t>
      </w:r>
    </w:p>
    <w:p w14:paraId="079E13D6" w14:textId="03CDB4B2" w:rsidR="001C4E42" w:rsidRDefault="00644534">
      <w:pPr>
        <w:spacing w:line="480" w:lineRule="auto"/>
        <w:ind w:left="720" w:firstLine="720"/>
        <w:rPr>
          <w:ins w:id="410" w:author="Baylis, Katherine R" w:date="2020-05-04T14:47:00Z"/>
          <w:rFonts w:ascii="Garamond" w:eastAsia="SimSun" w:hAnsi="Garamond" w:cs="Times"/>
          <w:color w:val="333333"/>
        </w:rPr>
        <w:pPrChange w:id="411" w:author="Baylis, Katherine R" w:date="2020-05-04T14:46:00Z">
          <w:pPr>
            <w:spacing w:line="480" w:lineRule="auto"/>
            <w:ind w:left="720"/>
          </w:pPr>
        </w:pPrChange>
      </w:pPr>
      <w:r>
        <w:rPr>
          <w:rFonts w:ascii="Garamond" w:eastAsia="SimSun" w:hAnsi="Garamond" w:cs="Times"/>
          <w:color w:val="333333"/>
        </w:rPr>
        <w:t xml:space="preserve">As is discussed in the method section, sampling techniques are applied </w:t>
      </w:r>
      <w:ins w:id="412" w:author="Baylis, Katherine R" w:date="2020-05-04T14:45:00Z">
        <w:r w:rsidR="001C4E42">
          <w:rPr>
            <w:rFonts w:ascii="Garamond" w:eastAsia="SimSun" w:hAnsi="Garamond" w:cs="Times"/>
            <w:color w:val="333333"/>
          </w:rPr>
          <w:t xml:space="preserve">to the training data </w:t>
        </w:r>
      </w:ins>
      <w:del w:id="413" w:author="Baylis, Katherine R" w:date="2020-05-04T14:45:00Z">
        <w:r w:rsidDel="001C4E42">
          <w:rPr>
            <w:rFonts w:ascii="Garamond" w:eastAsia="SimSun" w:hAnsi="Garamond" w:cs="Times"/>
            <w:color w:val="333333"/>
          </w:rPr>
          <w:delText xml:space="preserve">on the training data </w:delText>
        </w:r>
      </w:del>
      <w:r>
        <w:rPr>
          <w:rFonts w:ascii="Garamond" w:eastAsia="SimSun" w:hAnsi="Garamond" w:cs="Times"/>
          <w:color w:val="333333"/>
        </w:rPr>
        <w:t xml:space="preserve">to create a more balanced dataset. </w:t>
      </w:r>
      <w:r w:rsidRPr="00810FFD">
        <w:rPr>
          <w:rFonts w:ascii="Garamond" w:eastAsia="SimSun" w:hAnsi="Garamond" w:cs="Times"/>
          <w:color w:val="333333"/>
        </w:rPr>
        <w:t>Figure 4</w:t>
      </w:r>
      <w:r>
        <w:rPr>
          <w:rFonts w:ascii="Garamond" w:eastAsia="SimSun" w:hAnsi="Garamond" w:cs="Times"/>
          <w:color w:val="333333"/>
        </w:rPr>
        <w:t xml:space="preserve"> shows the different </w:t>
      </w:r>
      <w:r w:rsidRPr="00810FFD">
        <w:rPr>
          <w:rFonts w:ascii="Garamond" w:eastAsia="SimSun" w:hAnsi="Garamond" w:cs="Times"/>
          <w:color w:val="333333"/>
        </w:rPr>
        <w:t xml:space="preserve">ROC curves with </w:t>
      </w:r>
      <w:r w:rsidRPr="00810FFD">
        <w:rPr>
          <w:rFonts w:ascii="Garamond" w:eastAsia="SimSun" w:hAnsi="Garamond" w:cs="Times"/>
          <w:color w:val="333333"/>
        </w:rPr>
        <w:lastRenderedPageBreak/>
        <w:t xml:space="preserve">different sampling </w:t>
      </w:r>
      <w:r>
        <w:rPr>
          <w:rFonts w:ascii="Garamond" w:eastAsia="SimSun" w:hAnsi="Garamond" w:cs="Times"/>
          <w:color w:val="333333"/>
        </w:rPr>
        <w:t>methods (</w:t>
      </w:r>
      <w:proofErr w:type="spellStart"/>
      <w:r>
        <w:rPr>
          <w:rFonts w:ascii="Garamond" w:eastAsia="SimSun" w:hAnsi="Garamond" w:cs="Times"/>
          <w:color w:val="333333"/>
        </w:rPr>
        <w:t>upsample</w:t>
      </w:r>
      <w:proofErr w:type="spellEnd"/>
      <w:r>
        <w:rPr>
          <w:rFonts w:ascii="Garamond" w:eastAsia="SimSun" w:hAnsi="Garamond" w:cs="Times"/>
          <w:color w:val="333333"/>
        </w:rPr>
        <w:t xml:space="preserve">, SMOTE, and ADASYN) </w:t>
      </w:r>
      <w:r w:rsidRPr="00810FFD">
        <w:rPr>
          <w:rFonts w:ascii="Garamond" w:eastAsia="SimSun" w:hAnsi="Garamond" w:cs="Times"/>
          <w:color w:val="333333"/>
        </w:rPr>
        <w:t>for the most food</w:t>
      </w:r>
      <w:r w:rsidR="00A96DDB">
        <w:rPr>
          <w:rFonts w:ascii="Garamond" w:eastAsia="SimSun" w:hAnsi="Garamond" w:cs="Times"/>
          <w:color w:val="333333"/>
        </w:rPr>
        <w:t>-</w:t>
      </w:r>
      <w:r w:rsidRPr="00810FFD">
        <w:rPr>
          <w:rFonts w:ascii="Garamond" w:eastAsia="SimSun" w:hAnsi="Garamond" w:cs="Times"/>
          <w:color w:val="333333"/>
        </w:rPr>
        <w:t>insecure category</w:t>
      </w:r>
      <w:r>
        <w:rPr>
          <w:rFonts w:ascii="Garamond" w:eastAsia="SimSun" w:hAnsi="Garamond" w:cs="Times"/>
          <w:color w:val="333333"/>
        </w:rPr>
        <w:t xml:space="preserve"> relative to the </w:t>
      </w:r>
      <w:r w:rsidR="00706DEA">
        <w:rPr>
          <w:rFonts w:ascii="Garamond" w:eastAsia="SimSun" w:hAnsi="Garamond" w:cs="Times"/>
          <w:color w:val="333333"/>
        </w:rPr>
        <w:t xml:space="preserve">same </w:t>
      </w:r>
      <w:r>
        <w:rPr>
          <w:rFonts w:ascii="Garamond" w:eastAsia="SimSun" w:hAnsi="Garamond" w:cs="Times"/>
          <w:color w:val="333333"/>
        </w:rPr>
        <w:t>baseline and machine learning algorithms</w:t>
      </w:r>
      <w:r w:rsidR="00706DEA">
        <w:rPr>
          <w:rFonts w:ascii="Garamond" w:eastAsia="SimSun" w:hAnsi="Garamond" w:cs="Times"/>
          <w:color w:val="333333"/>
        </w:rPr>
        <w:t xml:space="preserve"> presented in Figure 3</w:t>
      </w:r>
      <w:r>
        <w:rPr>
          <w:rFonts w:ascii="Garamond" w:eastAsia="SimSun" w:hAnsi="Garamond" w:cs="Times"/>
          <w:color w:val="333333"/>
        </w:rPr>
        <w:t xml:space="preserve">. When combined with the sampling methods, we see that the AUC of the gradient boosting method </w:t>
      </w:r>
      <w:ins w:id="414" w:author="Baylis, Katherine R" w:date="2020-05-04T14:46:00Z">
        <w:r w:rsidR="001C4E42">
          <w:rPr>
            <w:rFonts w:ascii="Garamond" w:eastAsia="SimSun" w:hAnsi="Garamond" w:cs="Times"/>
            <w:color w:val="333333"/>
          </w:rPr>
          <w:t xml:space="preserve">slightly </w:t>
        </w:r>
      </w:ins>
      <w:r>
        <w:rPr>
          <w:rFonts w:ascii="Garamond" w:eastAsia="SimSun" w:hAnsi="Garamond" w:cs="Times"/>
          <w:color w:val="333333"/>
        </w:rPr>
        <w:t>increased in all the five country-measure combinations</w:t>
      </w:r>
      <w:del w:id="415" w:author="Baylis, Katherine R" w:date="2020-05-04T14:46:00Z">
        <w:r w:rsidR="004C2607" w:rsidDel="001C4E42">
          <w:rPr>
            <w:rFonts w:ascii="Garamond" w:eastAsia="SimSun" w:hAnsi="Garamond" w:cs="Times"/>
            <w:color w:val="333333"/>
          </w:rPr>
          <w:delText>, slightly</w:delText>
        </w:r>
      </w:del>
      <w:r>
        <w:rPr>
          <w:rFonts w:ascii="Garamond" w:eastAsia="SimSun" w:hAnsi="Garamond" w:cs="Times"/>
          <w:color w:val="333333"/>
        </w:rPr>
        <w:t xml:space="preserve">. </w:t>
      </w:r>
      <w:r w:rsidR="004E04BF">
        <w:rPr>
          <w:rFonts w:ascii="Garamond" w:eastAsia="SimSun" w:hAnsi="Garamond" w:cs="Times"/>
          <w:color w:val="333333"/>
        </w:rPr>
        <w:t xml:space="preserve">The PR curves </w:t>
      </w:r>
      <w:r w:rsidR="00B651DC">
        <w:rPr>
          <w:rFonts w:ascii="Garamond" w:eastAsia="SimSun" w:hAnsi="Garamond" w:cs="Times"/>
          <w:color w:val="333333"/>
        </w:rPr>
        <w:t>in</w:t>
      </w:r>
      <w:r w:rsidR="0010118E">
        <w:rPr>
          <w:rFonts w:ascii="Garamond" w:eastAsia="SimSun" w:hAnsi="Garamond" w:cs="Times"/>
          <w:color w:val="333333"/>
        </w:rPr>
        <w:t xml:space="preserve"> </w:t>
      </w:r>
      <w:r w:rsidR="00B651DC">
        <w:rPr>
          <w:rFonts w:ascii="Garamond" w:eastAsia="SimSun" w:hAnsi="Garamond" w:cs="Times"/>
          <w:color w:val="333333"/>
        </w:rPr>
        <w:t xml:space="preserve">Appendix Figure </w:t>
      </w:r>
      <w:r w:rsidR="004510D4">
        <w:rPr>
          <w:rFonts w:ascii="Garamond" w:eastAsia="SimSun" w:hAnsi="Garamond" w:cs="Times"/>
          <w:color w:val="333333"/>
        </w:rPr>
        <w:t xml:space="preserve">A4 </w:t>
      </w:r>
      <w:r w:rsidR="004E04BF">
        <w:rPr>
          <w:rFonts w:ascii="Garamond" w:eastAsia="SimSun" w:hAnsi="Garamond" w:cs="Times"/>
          <w:color w:val="333333"/>
        </w:rPr>
        <w:t xml:space="preserve">show similar results </w:t>
      </w:r>
      <w:r w:rsidR="00B651DC">
        <w:rPr>
          <w:rFonts w:ascii="Garamond" w:eastAsia="SimSun" w:hAnsi="Garamond" w:cs="Times"/>
          <w:color w:val="333333"/>
        </w:rPr>
        <w:t xml:space="preserve">that </w:t>
      </w:r>
      <w:r w:rsidR="00221176">
        <w:rPr>
          <w:rFonts w:ascii="Garamond" w:eastAsia="SimSun" w:hAnsi="Garamond" w:cs="Times"/>
          <w:color w:val="333333"/>
        </w:rPr>
        <w:t>the precision remain</w:t>
      </w:r>
      <w:r w:rsidR="00A96DDB">
        <w:rPr>
          <w:rFonts w:ascii="Garamond" w:eastAsia="SimSun" w:hAnsi="Garamond" w:cs="Times"/>
          <w:color w:val="333333"/>
        </w:rPr>
        <w:t>s</w:t>
      </w:r>
      <w:r w:rsidR="00221176">
        <w:rPr>
          <w:rFonts w:ascii="Garamond" w:eastAsia="SimSun" w:hAnsi="Garamond" w:cs="Times"/>
          <w:color w:val="333333"/>
        </w:rPr>
        <w:t xml:space="preserve"> low when we set the threshold low enough to detect the minority class of interest. </w:t>
      </w:r>
    </w:p>
    <w:p w14:paraId="28DF0B02" w14:textId="6136225A" w:rsidR="00B352D3" w:rsidRDefault="00F01248">
      <w:pPr>
        <w:spacing w:line="480" w:lineRule="auto"/>
        <w:ind w:left="720" w:firstLine="720"/>
        <w:rPr>
          <w:rFonts w:ascii="Garamond" w:eastAsia="SimSun" w:hAnsi="Garamond" w:cs="Times"/>
          <w:color w:val="333333"/>
        </w:rPr>
        <w:pPrChange w:id="416" w:author="Baylis, Katherine R" w:date="2020-05-04T14:46:00Z">
          <w:pPr>
            <w:spacing w:line="480" w:lineRule="auto"/>
            <w:ind w:left="720"/>
          </w:pPr>
        </w:pPrChange>
      </w:pPr>
      <w:r>
        <w:rPr>
          <w:rFonts w:ascii="Garamond" w:eastAsia="SimSun" w:hAnsi="Garamond" w:cs="Times"/>
          <w:color w:val="333333"/>
        </w:rPr>
        <w:t>The “</w:t>
      </w:r>
      <w:proofErr w:type="spellStart"/>
      <w:r>
        <w:rPr>
          <w:rFonts w:ascii="Garamond" w:eastAsia="SimSun" w:hAnsi="Garamond" w:cs="Times"/>
          <w:color w:val="333333"/>
        </w:rPr>
        <w:t>ML+sampling</w:t>
      </w:r>
      <w:proofErr w:type="spellEnd"/>
      <w:r>
        <w:rPr>
          <w:rFonts w:ascii="Garamond" w:eastAsia="SimSun" w:hAnsi="Garamond" w:cs="Times"/>
          <w:color w:val="333333"/>
        </w:rPr>
        <w:t xml:space="preserve">” columns </w:t>
      </w:r>
      <w:r w:rsidR="002E73C2">
        <w:rPr>
          <w:rFonts w:ascii="Garamond" w:eastAsia="SimSun" w:hAnsi="Garamond" w:cs="Times"/>
          <w:color w:val="333333"/>
        </w:rPr>
        <w:t>in</w:t>
      </w:r>
      <w:r>
        <w:rPr>
          <w:rFonts w:ascii="Garamond" w:eastAsia="SimSun" w:hAnsi="Garamond" w:cs="Times"/>
          <w:color w:val="333333"/>
        </w:rPr>
        <w:t xml:space="preserve"> </w:t>
      </w:r>
      <w:r w:rsidR="00937530">
        <w:rPr>
          <w:rFonts w:ascii="Garamond" w:eastAsia="SimSun" w:hAnsi="Garamond" w:cs="Times"/>
          <w:color w:val="333333"/>
        </w:rPr>
        <w:t>Table 2</w:t>
      </w:r>
      <w:r w:rsidR="002E73C2">
        <w:rPr>
          <w:rFonts w:ascii="Garamond" w:eastAsia="SimSun" w:hAnsi="Garamond" w:cs="Times"/>
          <w:color w:val="333333"/>
        </w:rPr>
        <w:t xml:space="preserve"> show</w:t>
      </w:r>
      <w:r w:rsidR="00C76195">
        <w:rPr>
          <w:rFonts w:ascii="Garamond" w:eastAsia="SimSun" w:hAnsi="Garamond" w:cs="Times"/>
          <w:color w:val="333333"/>
        </w:rPr>
        <w:t xml:space="preserve"> an</w:t>
      </w:r>
      <w:r w:rsidR="00B352D3">
        <w:rPr>
          <w:rFonts w:ascii="Garamond" w:eastAsia="SimSun" w:hAnsi="Garamond" w:cs="Times"/>
          <w:color w:val="333333"/>
        </w:rPr>
        <w:t xml:space="preserve"> increase in the </w:t>
      </w:r>
      <w:commentRangeStart w:id="417"/>
      <w:r w:rsidR="00B352D3">
        <w:rPr>
          <w:rFonts w:ascii="Garamond" w:eastAsia="SimSun" w:hAnsi="Garamond" w:cs="Times"/>
          <w:color w:val="333333"/>
        </w:rPr>
        <w:t>recall rate</w:t>
      </w:r>
      <w:r w:rsidR="00B91DBA">
        <w:rPr>
          <w:rFonts w:ascii="Garamond" w:eastAsia="SimSun" w:hAnsi="Garamond" w:cs="Times"/>
          <w:color w:val="333333"/>
        </w:rPr>
        <w:t xml:space="preserve"> and F-1 score</w:t>
      </w:r>
      <w:r w:rsidR="00B352D3">
        <w:rPr>
          <w:rFonts w:ascii="Garamond" w:eastAsia="SimSun" w:hAnsi="Garamond" w:cs="Times"/>
          <w:color w:val="333333"/>
        </w:rPr>
        <w:t xml:space="preserve"> </w:t>
      </w:r>
      <w:commentRangeEnd w:id="417"/>
      <w:r w:rsidR="00B352D3">
        <w:rPr>
          <w:rStyle w:val="CommentReference"/>
        </w:rPr>
        <w:commentReference w:id="417"/>
      </w:r>
      <w:r w:rsidR="00B352D3">
        <w:rPr>
          <w:rFonts w:ascii="Garamond" w:eastAsia="SimSun" w:hAnsi="Garamond" w:cs="Times"/>
          <w:color w:val="333333"/>
        </w:rPr>
        <w:t>in almost all the country-measure combinations</w:t>
      </w:r>
      <w:r w:rsidR="00464CD8">
        <w:rPr>
          <w:rFonts w:ascii="Garamond" w:eastAsia="SimSun" w:hAnsi="Garamond" w:cs="Times"/>
          <w:color w:val="333333"/>
        </w:rPr>
        <w:t xml:space="preserve">. </w:t>
      </w:r>
      <w:r w:rsidR="00B352D3">
        <w:rPr>
          <w:rFonts w:ascii="Garamond" w:eastAsia="SimSun" w:hAnsi="Garamond" w:cs="Times"/>
          <w:color w:val="333333"/>
        </w:rPr>
        <w:t>The recall rate tells us</w:t>
      </w:r>
      <w:r w:rsidR="00CA6EF1">
        <w:rPr>
          <w:rFonts w:ascii="Garamond" w:eastAsia="SimSun" w:hAnsi="Garamond" w:cs="Times"/>
          <w:color w:val="333333"/>
        </w:rPr>
        <w:t xml:space="preserve"> how many of </w:t>
      </w:r>
      <w:r w:rsidR="007B6A80">
        <w:rPr>
          <w:rFonts w:ascii="Garamond" w:eastAsia="SimSun" w:hAnsi="Garamond" w:cs="Times"/>
          <w:color w:val="333333"/>
        </w:rPr>
        <w:t xml:space="preserve">most food insecure </w:t>
      </w:r>
      <w:r w:rsidR="00BD073B">
        <w:rPr>
          <w:rFonts w:ascii="Garamond" w:eastAsia="SimSun" w:hAnsi="Garamond" w:cs="Times"/>
          <w:color w:val="333333"/>
        </w:rPr>
        <w:t xml:space="preserve">villages are correctly predicted by the model. </w:t>
      </w:r>
      <w:r w:rsidR="00B352D3">
        <w:rPr>
          <w:rFonts w:ascii="Garamond" w:eastAsia="SimSun" w:hAnsi="Garamond" w:cs="Times"/>
          <w:color w:val="333333"/>
        </w:rPr>
        <w:t>The F-1 scores, which show us</w:t>
      </w:r>
      <w:r w:rsidR="00C66A63">
        <w:rPr>
          <w:rFonts w:ascii="Garamond" w:eastAsia="SimSun" w:hAnsi="Garamond" w:cs="Times"/>
          <w:color w:val="333333"/>
        </w:rPr>
        <w:t xml:space="preserve"> </w:t>
      </w:r>
      <w:r w:rsidR="003311D8">
        <w:rPr>
          <w:rFonts w:ascii="Garamond" w:eastAsia="SimSun" w:hAnsi="Garamond" w:cs="Times"/>
          <w:color w:val="333333"/>
        </w:rPr>
        <w:t>a balanced measure of both the true positives of identifying the insecure villages and the number of false positives</w:t>
      </w:r>
      <w:r w:rsidR="00B352D3">
        <w:rPr>
          <w:rFonts w:ascii="Garamond" w:eastAsia="SimSun" w:hAnsi="Garamond" w:cs="Times"/>
          <w:color w:val="333333"/>
        </w:rPr>
        <w:t>,</w:t>
      </w:r>
      <w:r w:rsidR="00523672" w:rsidRPr="00523672">
        <w:rPr>
          <w:rFonts w:ascii="Garamond" w:eastAsia="SimSun" w:hAnsi="Garamond" w:cs="Times"/>
          <w:color w:val="333333"/>
        </w:rPr>
        <w:t xml:space="preserve"> are</w:t>
      </w:r>
      <w:r w:rsidR="00DE7C47">
        <w:rPr>
          <w:rFonts w:ascii="Garamond" w:eastAsia="SimSun" w:hAnsi="Garamond" w:cs="Times"/>
          <w:color w:val="333333"/>
        </w:rPr>
        <w:t xml:space="preserve"> increased when the models are fitted on the </w:t>
      </w:r>
      <w:r w:rsidR="000C7012">
        <w:rPr>
          <w:rFonts w:ascii="Garamond" w:eastAsia="SimSun" w:hAnsi="Garamond" w:cs="Times"/>
          <w:color w:val="333333"/>
        </w:rPr>
        <w:t>resampled dataset</w:t>
      </w:r>
      <w:r w:rsidR="00DE7C47">
        <w:rPr>
          <w:rFonts w:ascii="Garamond" w:eastAsia="SimSun" w:hAnsi="Garamond" w:cs="Times"/>
          <w:color w:val="333333"/>
        </w:rPr>
        <w:t>.</w:t>
      </w:r>
      <w:r w:rsidR="007E4BBA">
        <w:rPr>
          <w:rFonts w:ascii="Garamond" w:eastAsia="SimSun" w:hAnsi="Garamond" w:cs="Times"/>
          <w:color w:val="333333"/>
        </w:rPr>
        <w:t xml:space="preserve"> </w:t>
      </w:r>
      <w:r w:rsidR="00B352D3">
        <w:rPr>
          <w:rFonts w:ascii="Garamond" w:eastAsia="SimSun" w:hAnsi="Garamond" w:cs="Times"/>
          <w:color w:val="333333"/>
        </w:rPr>
        <w:t>The balanced training data</w:t>
      </w:r>
      <w:del w:id="418" w:author="Baylis, Katherine R" w:date="2020-05-04T14:47:00Z">
        <w:r w:rsidR="00B352D3" w:rsidDel="001C4E42">
          <w:rPr>
            <w:rFonts w:ascii="Garamond" w:eastAsia="SimSun" w:hAnsi="Garamond" w:cs="Times"/>
            <w:color w:val="333333"/>
          </w:rPr>
          <w:delText xml:space="preserve"> have</w:delText>
        </w:r>
      </w:del>
      <w:r w:rsidR="00B352D3">
        <w:rPr>
          <w:rFonts w:ascii="Garamond" w:eastAsia="SimSun" w:hAnsi="Garamond" w:cs="Times"/>
          <w:color w:val="333333"/>
        </w:rPr>
        <w:t xml:space="preserve"> force</w:t>
      </w:r>
      <w:del w:id="419" w:author="Baylis, Katherine R" w:date="2020-05-04T14:47:00Z">
        <w:r w:rsidR="00B352D3" w:rsidDel="001C4E42">
          <w:rPr>
            <w:rFonts w:ascii="Garamond" w:eastAsia="SimSun" w:hAnsi="Garamond" w:cs="Times"/>
            <w:color w:val="333333"/>
          </w:rPr>
          <w:delText>d</w:delText>
        </w:r>
      </w:del>
      <w:r w:rsidR="00B352D3">
        <w:rPr>
          <w:rFonts w:ascii="Garamond" w:eastAsia="SimSun" w:hAnsi="Garamond" w:cs="Times"/>
          <w:color w:val="333333"/>
        </w:rPr>
        <w:t xml:space="preserve"> models to take up more structures of the data in the insecure category and </w:t>
      </w:r>
      <w:r w:rsidR="007038A9">
        <w:rPr>
          <w:rFonts w:ascii="Garamond" w:eastAsia="SimSun" w:hAnsi="Garamond" w:cs="Times"/>
          <w:color w:val="333333"/>
        </w:rPr>
        <w:t>help identifies the more insecure villages from the rest of the data</w:t>
      </w:r>
      <w:r w:rsidR="00B352D3">
        <w:rPr>
          <w:rFonts w:ascii="Garamond" w:eastAsia="SimSun" w:hAnsi="Garamond" w:cs="Times"/>
          <w:color w:val="333333"/>
        </w:rPr>
        <w:t xml:space="preserve">. </w:t>
      </w:r>
      <w:r w:rsidR="00D5157D">
        <w:rPr>
          <w:rFonts w:ascii="Garamond" w:eastAsia="SimSun" w:hAnsi="Garamond" w:cs="Times"/>
          <w:color w:val="333333"/>
        </w:rPr>
        <w:t>At the low threshold, t</w:t>
      </w:r>
      <w:r w:rsidR="00B352D3">
        <w:rPr>
          <w:rFonts w:ascii="Garamond" w:eastAsia="SimSun" w:hAnsi="Garamond" w:cs="Times"/>
          <w:color w:val="333333"/>
        </w:rPr>
        <w:t>h</w:t>
      </w:r>
      <w:ins w:id="420" w:author="Baylis, Katherine R" w:date="2020-05-04T14:47:00Z">
        <w:r w:rsidR="001C4E42">
          <w:rPr>
            <w:rFonts w:ascii="Garamond" w:eastAsia="SimSun" w:hAnsi="Garamond" w:cs="Times"/>
            <w:color w:val="333333"/>
          </w:rPr>
          <w:t>is results in</w:t>
        </w:r>
      </w:ins>
      <w:del w:id="421" w:author="Baylis, Katherine R" w:date="2020-05-04T14:47:00Z">
        <w:r w:rsidR="00B352D3" w:rsidDel="001C4E42">
          <w:rPr>
            <w:rFonts w:ascii="Garamond" w:eastAsia="SimSun" w:hAnsi="Garamond" w:cs="Times"/>
            <w:color w:val="333333"/>
          </w:rPr>
          <w:delText>ere are cost of</w:delText>
        </w:r>
      </w:del>
      <w:r w:rsidR="00B352D3">
        <w:rPr>
          <w:rFonts w:ascii="Garamond" w:eastAsia="SimSun" w:hAnsi="Garamond" w:cs="Times"/>
          <w:color w:val="333333"/>
        </w:rPr>
        <w:t xml:space="preserve"> </w:t>
      </w:r>
      <w:ins w:id="422" w:author="Baylis, Katherine R" w:date="2020-05-04T14:47:00Z">
        <w:r w:rsidR="001C4E42">
          <w:rPr>
            <w:rFonts w:ascii="Garamond" w:eastAsia="SimSun" w:hAnsi="Garamond" w:cs="Times"/>
            <w:color w:val="333333"/>
          </w:rPr>
          <w:t>a greater amount of secure households being</w:t>
        </w:r>
      </w:ins>
      <w:del w:id="423" w:author="Baylis, Katherine R" w:date="2020-05-04T14:47:00Z">
        <w:r w:rsidR="00B352D3" w:rsidDel="001C4E42">
          <w:rPr>
            <w:rFonts w:ascii="Garamond" w:eastAsia="SimSun" w:hAnsi="Garamond" w:cs="Times"/>
            <w:color w:val="333333"/>
          </w:rPr>
          <w:delText>more</w:delText>
        </w:r>
      </w:del>
      <w:r w:rsidR="00B352D3">
        <w:rPr>
          <w:rFonts w:ascii="Garamond" w:eastAsia="SimSun" w:hAnsi="Garamond" w:cs="Times"/>
          <w:color w:val="333333"/>
        </w:rPr>
        <w:t xml:space="preserve"> misclassifi</w:t>
      </w:r>
      <w:ins w:id="424" w:author="Baylis, Katherine R" w:date="2020-05-04T14:47:00Z">
        <w:r w:rsidR="001C4E42">
          <w:rPr>
            <w:rFonts w:ascii="Garamond" w:eastAsia="SimSun" w:hAnsi="Garamond" w:cs="Times"/>
            <w:color w:val="333333"/>
          </w:rPr>
          <w:t>ed</w:t>
        </w:r>
      </w:ins>
      <w:del w:id="425" w:author="Baylis, Katherine R" w:date="2020-05-04T14:47:00Z">
        <w:r w:rsidR="00B352D3" w:rsidDel="001C4E42">
          <w:rPr>
            <w:rFonts w:ascii="Garamond" w:eastAsia="SimSun" w:hAnsi="Garamond" w:cs="Times"/>
            <w:color w:val="333333"/>
          </w:rPr>
          <w:delText>cation</w:delText>
        </w:r>
      </w:del>
      <w:del w:id="426" w:author="Baylis, Katherine R" w:date="2020-05-04T14:48:00Z">
        <w:r w:rsidR="00B352D3" w:rsidDel="001C4E42">
          <w:rPr>
            <w:rFonts w:ascii="Garamond" w:eastAsia="SimSun" w:hAnsi="Garamond" w:cs="Times"/>
            <w:color w:val="333333"/>
          </w:rPr>
          <w:delText xml:space="preserve"> on the secure households</w:delText>
        </w:r>
      </w:del>
      <w:r w:rsidR="00B352D3">
        <w:rPr>
          <w:rFonts w:ascii="Garamond" w:eastAsia="SimSun" w:hAnsi="Garamond" w:cs="Times"/>
          <w:color w:val="333333"/>
        </w:rPr>
        <w:t xml:space="preserve"> (represented by a lower precision)</w:t>
      </w:r>
      <w:r w:rsidR="00D5157D">
        <w:rPr>
          <w:rFonts w:ascii="Garamond" w:eastAsia="SimSun" w:hAnsi="Garamond" w:cs="Times"/>
          <w:color w:val="333333"/>
        </w:rPr>
        <w:t xml:space="preserve">, but </w:t>
      </w:r>
      <w:ins w:id="427" w:author="Baylis, Katherine R" w:date="2020-05-04T14:48:00Z">
        <w:r w:rsidR="001C4E42">
          <w:rPr>
            <w:rFonts w:ascii="Garamond" w:eastAsia="SimSun" w:hAnsi="Garamond" w:cs="Times"/>
            <w:color w:val="333333"/>
          </w:rPr>
          <w:t xml:space="preserve">an overall </w:t>
        </w:r>
        <w:commentRangeStart w:id="428"/>
        <w:r w:rsidR="001C4E42">
          <w:rPr>
            <w:rFonts w:ascii="Garamond" w:eastAsia="SimSun" w:hAnsi="Garamond" w:cs="Times"/>
            <w:color w:val="333333"/>
          </w:rPr>
          <w:t>improvement</w:t>
        </w:r>
      </w:ins>
      <w:del w:id="429" w:author="Baylis, Katherine R" w:date="2020-05-04T14:48:00Z">
        <w:r w:rsidR="00D5157D" w:rsidDel="001C4E42">
          <w:rPr>
            <w:rFonts w:ascii="Garamond" w:eastAsia="SimSun" w:hAnsi="Garamond" w:cs="Times"/>
            <w:color w:val="333333"/>
          </w:rPr>
          <w:delText>things have improved</w:delText>
        </w:r>
      </w:del>
      <w:commentRangeEnd w:id="428"/>
      <w:r w:rsidR="001C4E42">
        <w:rPr>
          <w:rStyle w:val="CommentReference"/>
        </w:rPr>
        <w:commentReference w:id="428"/>
      </w:r>
      <w:del w:id="430" w:author="Baylis, Katherine R" w:date="2020-05-04T14:48:00Z">
        <w:r w:rsidR="00D5157D" w:rsidDel="001C4E42">
          <w:rPr>
            <w:rFonts w:ascii="Garamond" w:eastAsia="SimSun" w:hAnsi="Garamond" w:cs="Times"/>
            <w:color w:val="333333"/>
          </w:rPr>
          <w:delText xml:space="preserve"> </w:delText>
        </w:r>
      </w:del>
      <w:ins w:id="431" w:author="Baylis, Katherine R" w:date="2020-05-04T14:48:00Z">
        <w:r w:rsidR="001C4E42">
          <w:rPr>
            <w:rFonts w:ascii="Garamond" w:eastAsia="SimSun" w:hAnsi="Garamond" w:cs="Times"/>
            <w:color w:val="333333"/>
          </w:rPr>
          <w:t xml:space="preserve"> </w:t>
        </w:r>
      </w:ins>
      <w:r w:rsidR="00D5157D">
        <w:rPr>
          <w:rFonts w:ascii="Garamond" w:eastAsia="SimSun" w:hAnsi="Garamond" w:cs="Times"/>
          <w:color w:val="333333"/>
        </w:rPr>
        <w:t xml:space="preserve">compared to the no sampling scenario. </w:t>
      </w:r>
      <w:r w:rsidR="00B352D3">
        <w:rPr>
          <w:rFonts w:ascii="Garamond" w:eastAsia="SimSun" w:hAnsi="Garamond" w:cs="Times"/>
          <w:color w:val="333333"/>
        </w:rPr>
        <w:t xml:space="preserve">Comparing different oversampling methods, ADASYN, in general, performs better than SMOTE as it adds random noise to the oversampled observations to prevent overfitting. The simple oversampling method performs worse than the other models due to overfitting. </w:t>
      </w:r>
    </w:p>
    <w:p w14:paraId="613572FD" w14:textId="77777777" w:rsidR="00041888" w:rsidRDefault="00041888" w:rsidP="00B352D3">
      <w:pPr>
        <w:spacing w:line="480" w:lineRule="auto"/>
        <w:ind w:left="720"/>
        <w:rPr>
          <w:rFonts w:ascii="Garamond" w:eastAsia="SimSun" w:hAnsi="Garamond" w:cs="Times"/>
          <w:color w:val="333333"/>
        </w:rPr>
      </w:pPr>
    </w:p>
    <w:p w14:paraId="0910D2E0" w14:textId="038C6ECD" w:rsidR="004735A2" w:rsidRPr="00442A36" w:rsidRDefault="00841BC3" w:rsidP="009C537B">
      <w:pPr>
        <w:pStyle w:val="ListParagraph"/>
        <w:spacing w:line="480" w:lineRule="auto"/>
        <w:rPr>
          <w:rFonts w:ascii="Garamond" w:eastAsia="SimSun" w:hAnsi="Garamond" w:cs="Times"/>
          <w:color w:val="333333"/>
        </w:rPr>
      </w:pPr>
      <w:r w:rsidRPr="00954DAC">
        <w:rPr>
          <w:rFonts w:ascii="Garamond" w:eastAsia="SimSun" w:hAnsi="Garamond" w:cs="Times"/>
          <w:strike/>
          <w:color w:val="333333"/>
        </w:rPr>
        <w:t xml:space="preserve">The above results are all based on models trained in each </w:t>
      </w:r>
      <w:proofErr w:type="gramStart"/>
      <w:r w:rsidRPr="00954DAC">
        <w:rPr>
          <w:rFonts w:ascii="Garamond" w:eastAsia="SimSun" w:hAnsi="Garamond" w:cs="Times"/>
          <w:strike/>
          <w:color w:val="333333"/>
        </w:rPr>
        <w:t>country</w:t>
      </w:r>
      <w:proofErr w:type="gramEnd"/>
      <w:r w:rsidRPr="00954DAC">
        <w:rPr>
          <w:rFonts w:ascii="Garamond" w:eastAsia="SimSun" w:hAnsi="Garamond" w:cs="Times"/>
          <w:strike/>
          <w:color w:val="333333"/>
        </w:rPr>
        <w:t xml:space="preserve"> respectively. One possible check on Data Segmentation is to </w:t>
      </w:r>
      <w:r w:rsidR="00CB1EA6" w:rsidRPr="00954DAC">
        <w:rPr>
          <w:rFonts w:ascii="Garamond" w:eastAsia="SimSun" w:hAnsi="Garamond" w:cs="Times"/>
          <w:strike/>
          <w:color w:val="333333"/>
        </w:rPr>
        <w:t>train the model</w:t>
      </w:r>
      <w:r w:rsidRPr="00954DAC">
        <w:rPr>
          <w:rFonts w:ascii="Garamond" w:eastAsia="SimSun" w:hAnsi="Garamond" w:cs="Times"/>
          <w:strike/>
          <w:color w:val="333333"/>
        </w:rPr>
        <w:t xml:space="preserve"> a combined dataset of three countries </w:t>
      </w:r>
      <w:r w:rsidR="00CB1EA6" w:rsidRPr="00954DAC">
        <w:rPr>
          <w:rFonts w:ascii="Garamond" w:eastAsia="SimSun" w:hAnsi="Garamond" w:cs="Times"/>
          <w:strike/>
          <w:color w:val="333333"/>
        </w:rPr>
        <w:t xml:space="preserve">and predict all the data in the test datasets. </w:t>
      </w:r>
      <w:r w:rsidR="002526F1" w:rsidRPr="00954DAC">
        <w:rPr>
          <w:rFonts w:ascii="Garamond" w:eastAsia="SimSun" w:hAnsi="Garamond" w:cs="Times"/>
          <w:strike/>
          <w:color w:val="333333"/>
        </w:rPr>
        <w:t>Table 4</w:t>
      </w:r>
      <w:r w:rsidRPr="00954DAC">
        <w:rPr>
          <w:rFonts w:ascii="Garamond" w:eastAsia="SimSun" w:hAnsi="Garamond" w:cs="Times"/>
          <w:strike/>
          <w:color w:val="333333"/>
        </w:rPr>
        <w:t xml:space="preserve"> </w:t>
      </w:r>
      <w:r w:rsidR="00CB1EA6" w:rsidRPr="00954DAC">
        <w:rPr>
          <w:rFonts w:ascii="Garamond" w:eastAsia="SimSun" w:hAnsi="Garamond" w:cs="Times"/>
          <w:strike/>
          <w:color w:val="333333"/>
        </w:rPr>
        <w:t>presents the result c</w:t>
      </w:r>
      <w:r w:rsidR="002526F1" w:rsidRPr="00954DAC">
        <w:rPr>
          <w:rFonts w:ascii="Garamond" w:eastAsia="SimSun" w:hAnsi="Garamond" w:cs="Times"/>
          <w:strike/>
          <w:color w:val="333333"/>
        </w:rPr>
        <w:t xml:space="preserve">omparison </w:t>
      </w:r>
      <w:r w:rsidR="00CB1EA6" w:rsidRPr="00954DAC">
        <w:rPr>
          <w:rFonts w:ascii="Garamond" w:eastAsia="SimSun" w:hAnsi="Garamond" w:cs="Times"/>
          <w:strike/>
          <w:color w:val="333333"/>
        </w:rPr>
        <w:t>trained on the combined d</w:t>
      </w:r>
      <w:r w:rsidR="002526F1" w:rsidRPr="00954DAC">
        <w:rPr>
          <w:rFonts w:ascii="Garamond" w:eastAsia="SimSun" w:hAnsi="Garamond" w:cs="Times"/>
          <w:strike/>
          <w:color w:val="333333"/>
        </w:rPr>
        <w:t>ataset</w:t>
      </w:r>
      <w:r w:rsidR="00CB1EA6" w:rsidRPr="00954DAC">
        <w:rPr>
          <w:rFonts w:ascii="Garamond" w:eastAsia="SimSun" w:hAnsi="Garamond" w:cs="Times"/>
          <w:strike/>
          <w:color w:val="333333"/>
        </w:rPr>
        <w:t xml:space="preserve"> and</w:t>
      </w:r>
      <w:r w:rsidR="002526F1" w:rsidRPr="00954DAC">
        <w:rPr>
          <w:rFonts w:ascii="Garamond" w:eastAsia="SimSun" w:hAnsi="Garamond" w:cs="Times"/>
          <w:strike/>
          <w:color w:val="333333"/>
        </w:rPr>
        <w:t xml:space="preserve"> by country</w:t>
      </w:r>
      <w:r w:rsidR="00362133" w:rsidRPr="00954DAC">
        <w:rPr>
          <w:rFonts w:ascii="Garamond" w:eastAsia="SimSun" w:hAnsi="Garamond" w:cs="Times"/>
          <w:strike/>
          <w:color w:val="333333"/>
        </w:rPr>
        <w:t xml:space="preserve">, both using the oversampling methods. Due to the </w:t>
      </w:r>
      <w:r w:rsidR="00BB3BAE" w:rsidRPr="00954DAC">
        <w:rPr>
          <w:rFonts w:ascii="Garamond" w:eastAsia="SimSun" w:hAnsi="Garamond" w:cs="Times"/>
          <w:strike/>
          <w:color w:val="333333"/>
        </w:rPr>
        <w:t>heterogeneity in</w:t>
      </w:r>
      <w:r w:rsidR="00362133" w:rsidRPr="00954DAC">
        <w:rPr>
          <w:rFonts w:ascii="Garamond" w:eastAsia="SimSun" w:hAnsi="Garamond" w:cs="Times"/>
          <w:strike/>
          <w:color w:val="333333"/>
        </w:rPr>
        <w:t xml:space="preserve"> the data across </w:t>
      </w:r>
      <w:r w:rsidR="00A356A2" w:rsidRPr="00954DAC">
        <w:rPr>
          <w:rFonts w:ascii="Garamond" w:eastAsia="SimSun" w:hAnsi="Garamond" w:cs="Times"/>
          <w:strike/>
          <w:color w:val="333333"/>
        </w:rPr>
        <w:t xml:space="preserve">the </w:t>
      </w:r>
      <w:r w:rsidR="00362133" w:rsidRPr="00954DAC">
        <w:rPr>
          <w:rFonts w:ascii="Garamond" w:eastAsia="SimSun" w:hAnsi="Garamond" w:cs="Times"/>
          <w:strike/>
          <w:color w:val="333333"/>
        </w:rPr>
        <w:t>country</w:t>
      </w:r>
      <w:r w:rsidR="00273211" w:rsidRPr="00954DAC">
        <w:rPr>
          <w:rFonts w:ascii="Garamond" w:eastAsia="SimSun" w:hAnsi="Garamond" w:cs="Times"/>
          <w:strike/>
          <w:color w:val="333333"/>
        </w:rPr>
        <w:t xml:space="preserve"> and that some of the variables do not exist for </w:t>
      </w:r>
      <w:proofErr w:type="gramStart"/>
      <w:r w:rsidR="00273211" w:rsidRPr="00954DAC">
        <w:rPr>
          <w:rFonts w:ascii="Garamond" w:eastAsia="SimSun" w:hAnsi="Garamond" w:cs="Times"/>
          <w:strike/>
          <w:color w:val="333333"/>
        </w:rPr>
        <w:lastRenderedPageBreak/>
        <w:t>all of</w:t>
      </w:r>
      <w:proofErr w:type="gramEnd"/>
      <w:r w:rsidR="00273211" w:rsidRPr="00954DAC">
        <w:rPr>
          <w:rFonts w:ascii="Garamond" w:eastAsia="SimSun" w:hAnsi="Garamond" w:cs="Times"/>
          <w:strike/>
          <w:color w:val="333333"/>
        </w:rPr>
        <w:t xml:space="preserve"> the three countries</w:t>
      </w:r>
      <w:r w:rsidR="00362133" w:rsidRPr="00954DAC">
        <w:rPr>
          <w:rFonts w:ascii="Garamond" w:eastAsia="SimSun" w:hAnsi="Garamond" w:cs="Times"/>
          <w:strike/>
          <w:color w:val="333333"/>
        </w:rPr>
        <w:t xml:space="preserve">, the model trained on the combined dataset </w:t>
      </w:r>
      <w:r w:rsidR="00273211" w:rsidRPr="00954DAC">
        <w:rPr>
          <w:rFonts w:ascii="Garamond" w:eastAsia="SimSun" w:hAnsi="Garamond" w:cs="Times"/>
          <w:strike/>
          <w:color w:val="333333"/>
        </w:rPr>
        <w:t xml:space="preserve">underperforms the counterpart.  </w:t>
      </w:r>
      <w:r w:rsidR="00442A36">
        <w:rPr>
          <w:rFonts w:ascii="Garamond" w:eastAsia="SimSun" w:hAnsi="Garamond" w:cs="Times"/>
          <w:strike/>
          <w:color w:val="333333"/>
        </w:rPr>
        <w:t xml:space="preserve"> (</w:t>
      </w:r>
      <w:r w:rsidR="00442A36">
        <w:rPr>
          <w:rFonts w:ascii="Garamond" w:eastAsia="SimSun" w:hAnsi="Garamond" w:cs="Times"/>
          <w:color w:val="333333"/>
        </w:rPr>
        <w:t xml:space="preserve">skipped the data segmentation argument) </w:t>
      </w:r>
    </w:p>
    <w:p w14:paraId="6316B7CC" w14:textId="77777777" w:rsidR="004C15FE" w:rsidRDefault="004C15FE">
      <w:pPr>
        <w:rPr>
          <w:rFonts w:ascii="Garamond" w:eastAsia="SimSun" w:hAnsi="Garamond" w:cs="Times"/>
          <w:b/>
          <w:bCs/>
          <w:color w:val="333333"/>
        </w:rPr>
      </w:pPr>
    </w:p>
    <w:p w14:paraId="62E9C4E0" w14:textId="554AC7AC" w:rsidR="004C15FE" w:rsidRPr="004144FB" w:rsidRDefault="00DA0D2C" w:rsidP="004144FB">
      <w:pPr>
        <w:pStyle w:val="ListParagraph"/>
        <w:numPr>
          <w:ilvl w:val="0"/>
          <w:numId w:val="7"/>
        </w:numPr>
        <w:rPr>
          <w:rFonts w:ascii="Garamond" w:eastAsia="SimSun" w:hAnsi="Garamond" w:cs="Times"/>
          <w:b/>
          <w:bCs/>
          <w:color w:val="333333"/>
        </w:rPr>
      </w:pPr>
      <w:r w:rsidRPr="004144FB">
        <w:rPr>
          <w:rFonts w:ascii="Garamond" w:eastAsia="SimSun" w:hAnsi="Garamond" w:cs="Times"/>
          <w:b/>
          <w:bCs/>
          <w:color w:val="333333"/>
        </w:rPr>
        <w:t>Discussion</w:t>
      </w:r>
      <w:r w:rsidR="004C15FE" w:rsidRPr="004144FB">
        <w:rPr>
          <w:rFonts w:ascii="Garamond" w:eastAsia="SimSun" w:hAnsi="Garamond" w:cs="Times"/>
          <w:b/>
          <w:bCs/>
          <w:color w:val="333333"/>
        </w:rPr>
        <w:t xml:space="preserve"> </w:t>
      </w:r>
    </w:p>
    <w:p w14:paraId="6278F48E" w14:textId="401051F6" w:rsidR="00041FEE" w:rsidRDefault="00041FEE" w:rsidP="00041FEE">
      <w:pPr>
        <w:rPr>
          <w:rFonts w:ascii="Garamond" w:eastAsia="SimSun" w:hAnsi="Garamond" w:cs="Times"/>
          <w:b/>
          <w:bCs/>
          <w:color w:val="333333"/>
        </w:rPr>
      </w:pPr>
    </w:p>
    <w:p w14:paraId="3B7FC410" w14:textId="77777777" w:rsidR="00827B10" w:rsidRPr="009A2EB0" w:rsidRDefault="00827B10" w:rsidP="009A2EB0">
      <w:pPr>
        <w:spacing w:line="480" w:lineRule="auto"/>
        <w:rPr>
          <w:rFonts w:ascii="Garamond" w:eastAsia="SimSun" w:hAnsi="Garamond" w:cs="Times"/>
          <w:color w:val="333333"/>
        </w:rPr>
      </w:pPr>
    </w:p>
    <w:p w14:paraId="25BCAD7D" w14:textId="2F1D5EB6" w:rsidR="00041FEE" w:rsidRPr="004B5146" w:rsidRDefault="00041FEE" w:rsidP="00041FEE">
      <w:pPr>
        <w:spacing w:line="480" w:lineRule="auto"/>
        <w:rPr>
          <w:rFonts w:ascii="Garamond" w:eastAsia="SimSun" w:hAnsi="Garamond" w:cs="Times"/>
          <w:b/>
          <w:i/>
          <w:color w:val="333333"/>
        </w:rPr>
      </w:pPr>
      <w:r w:rsidRPr="004B5146">
        <w:rPr>
          <w:rFonts w:ascii="Garamond" w:eastAsia="SimSun" w:hAnsi="Garamond" w:cs="Times"/>
          <w:b/>
          <w:i/>
          <w:color w:val="333333"/>
        </w:rPr>
        <w:t xml:space="preserve">Error analysis </w:t>
      </w:r>
    </w:p>
    <w:p w14:paraId="59B9521F" w14:textId="097B6339" w:rsidR="001B7623" w:rsidRDefault="004666DA" w:rsidP="00E46E13">
      <w:pPr>
        <w:spacing w:line="480" w:lineRule="auto"/>
        <w:rPr>
          <w:ins w:id="432" w:author="Zhou, Yujun" w:date="2020-05-05T11:53:00Z"/>
          <w:rFonts w:ascii="Garamond" w:eastAsia="SimSun" w:hAnsi="Garamond" w:cs="Times"/>
          <w:color w:val="333333"/>
        </w:rPr>
      </w:pPr>
      <w:r>
        <w:rPr>
          <w:rFonts w:ascii="Garamond" w:eastAsia="SimSun" w:hAnsi="Garamond" w:cs="Times"/>
          <w:color w:val="333333"/>
        </w:rPr>
        <w:t xml:space="preserve">Table </w:t>
      </w:r>
      <w:r w:rsidR="0058545C">
        <w:rPr>
          <w:rFonts w:ascii="Garamond" w:eastAsia="SimSun" w:hAnsi="Garamond" w:cs="Times"/>
          <w:color w:val="333333"/>
        </w:rPr>
        <w:t>3 presents the error analysis based on our ML model plus sampling technique prediction results and a low threshold</w:t>
      </w:r>
      <w:ins w:id="433" w:author="Zhou, Yujun" w:date="2020-05-05T12:03:00Z">
        <w:r w:rsidR="0000255C">
          <w:rPr>
            <w:rFonts w:ascii="Garamond" w:eastAsia="SimSun" w:hAnsi="Garamond" w:cs="Times"/>
            <w:color w:val="333333"/>
          </w:rPr>
          <w:t xml:space="preserve"> for identifying the most food insecure clusters from the rest of the data</w:t>
        </w:r>
      </w:ins>
      <w:r w:rsidR="00892DE5">
        <w:rPr>
          <w:rFonts w:ascii="Garamond" w:eastAsia="SimSun" w:hAnsi="Garamond" w:cs="Times"/>
          <w:color w:val="333333"/>
        </w:rPr>
        <w:t xml:space="preserve">. </w:t>
      </w:r>
      <w:r w:rsidR="00AE7044">
        <w:rPr>
          <w:rFonts w:ascii="Garamond" w:eastAsia="SimSun" w:hAnsi="Garamond" w:cs="Times"/>
          <w:color w:val="333333"/>
        </w:rPr>
        <w:t xml:space="preserve">We focus on the </w:t>
      </w:r>
      <w:r w:rsidR="00FF0FA7">
        <w:rPr>
          <w:rFonts w:ascii="Garamond" w:eastAsia="SimSun" w:hAnsi="Garamond" w:cs="Times"/>
          <w:color w:val="333333"/>
        </w:rPr>
        <w:t xml:space="preserve">two types of </w:t>
      </w:r>
      <w:r w:rsidR="00004210">
        <w:rPr>
          <w:rFonts w:ascii="Garamond" w:eastAsia="SimSun" w:hAnsi="Garamond" w:cs="Times"/>
          <w:color w:val="333333"/>
        </w:rPr>
        <w:t xml:space="preserve">misclassification errors: </w:t>
      </w:r>
      <w:r w:rsidR="00004210" w:rsidRPr="00004210">
        <w:rPr>
          <w:rFonts w:ascii="Garamond" w:eastAsia="SimSun" w:hAnsi="Garamond" w:cs="Times"/>
          <w:color w:val="333333"/>
        </w:rPr>
        <w:t>Percent of False Negative</w:t>
      </w:r>
      <w:r w:rsidR="00004210">
        <w:rPr>
          <w:rFonts w:ascii="Garamond" w:eastAsia="SimSun" w:hAnsi="Garamond" w:cs="Times"/>
          <w:color w:val="333333"/>
        </w:rPr>
        <w:t xml:space="preserve">s and </w:t>
      </w:r>
      <w:r w:rsidR="00004210" w:rsidRPr="00004210">
        <w:rPr>
          <w:rFonts w:ascii="Garamond" w:eastAsia="SimSun" w:hAnsi="Garamond" w:cs="Times"/>
          <w:color w:val="333333"/>
        </w:rPr>
        <w:t>Percent of False Positive</w:t>
      </w:r>
      <w:r w:rsidR="00004210">
        <w:rPr>
          <w:rFonts w:ascii="Garamond" w:eastAsia="SimSun" w:hAnsi="Garamond" w:cs="Times"/>
          <w:color w:val="333333"/>
        </w:rPr>
        <w:t xml:space="preserve">s. In this </w:t>
      </w:r>
      <w:r w:rsidR="009037A7">
        <w:rPr>
          <w:rFonts w:ascii="Garamond" w:eastAsia="SimSun" w:hAnsi="Garamond" w:cs="Times"/>
          <w:color w:val="333333"/>
        </w:rPr>
        <w:t>setting, f</w:t>
      </w:r>
      <w:r w:rsidR="00004210">
        <w:rPr>
          <w:rFonts w:ascii="Garamond" w:eastAsia="SimSun" w:hAnsi="Garamond" w:cs="Times"/>
          <w:color w:val="333333"/>
        </w:rPr>
        <w:t xml:space="preserve">alse negatives are treating </w:t>
      </w:r>
      <w:r w:rsidR="00D77C3A">
        <w:rPr>
          <w:rFonts w:ascii="Garamond" w:eastAsia="SimSun" w:hAnsi="Garamond" w:cs="Times"/>
          <w:color w:val="333333"/>
        </w:rPr>
        <w:t xml:space="preserve">the most food insecure villages </w:t>
      </w:r>
      <w:r w:rsidR="00292E37">
        <w:rPr>
          <w:rFonts w:ascii="Garamond" w:eastAsia="SimSun" w:hAnsi="Garamond" w:cs="Times"/>
          <w:color w:val="333333"/>
        </w:rPr>
        <w:t xml:space="preserve">as secure – an error we are trying our best to avoid. </w:t>
      </w:r>
      <w:ins w:id="434" w:author="Zhou, Yujun" w:date="2020-05-05T11:53:00Z">
        <w:r w:rsidR="001B7623">
          <w:rPr>
            <w:rFonts w:ascii="Garamond" w:eastAsia="SimSun" w:hAnsi="Garamond" w:cs="Times"/>
            <w:color w:val="333333"/>
          </w:rPr>
          <w:t>We see as little as 0% to 6.91% of false negatives in our data</w:t>
        </w:r>
      </w:ins>
      <w:ins w:id="435" w:author="Zhou, Yujun" w:date="2020-05-05T11:55:00Z">
        <w:r w:rsidR="001B7623">
          <w:rPr>
            <w:rFonts w:ascii="Garamond" w:eastAsia="SimSun" w:hAnsi="Garamond" w:cs="Times"/>
            <w:color w:val="333333"/>
          </w:rPr>
          <w:t xml:space="preserve">. </w:t>
        </w:r>
        <w:r w:rsidR="001B7623">
          <w:rPr>
            <w:rFonts w:ascii="Garamond" w:eastAsia="SimSun" w:hAnsi="Garamond" w:cs="Times"/>
            <w:color w:val="333333"/>
          </w:rPr>
          <w:t xml:space="preserve">Given our low threshold, the </w:t>
        </w:r>
        <w:r w:rsidR="001B7623">
          <w:rPr>
            <w:rFonts w:ascii="Garamond" w:eastAsia="SimSun" w:hAnsi="Garamond" w:cs="Times"/>
            <w:color w:val="333333"/>
          </w:rPr>
          <w:t xml:space="preserve">problem with </w:t>
        </w:r>
        <w:r w:rsidR="001B7623">
          <w:rPr>
            <w:rFonts w:ascii="Garamond" w:eastAsia="SimSun" w:hAnsi="Garamond" w:cs="Times"/>
            <w:color w:val="333333"/>
          </w:rPr>
          <w:t>false positive error is more serious.  The percent of false positives ranges from 20% to 54%</w:t>
        </w:r>
        <w:r w:rsidR="001B7623">
          <w:rPr>
            <w:rFonts w:ascii="Garamond" w:eastAsia="SimSun" w:hAnsi="Garamond" w:cs="Times"/>
            <w:color w:val="333333"/>
          </w:rPr>
          <w:t xml:space="preserve"> of the </w:t>
        </w:r>
      </w:ins>
      <w:ins w:id="436" w:author="Zhou, Yujun" w:date="2020-05-05T12:00:00Z">
        <w:r w:rsidR="00FC2B37">
          <w:rPr>
            <w:rFonts w:ascii="Garamond" w:eastAsia="SimSun" w:hAnsi="Garamond" w:cs="Times"/>
            <w:color w:val="333333"/>
          </w:rPr>
          <w:t>entire data</w:t>
        </w:r>
      </w:ins>
      <w:ins w:id="437" w:author="Zhou, Yujun" w:date="2020-05-05T12:01:00Z">
        <w:r w:rsidR="00FC2B37">
          <w:rPr>
            <w:rFonts w:ascii="Garamond" w:eastAsia="SimSun" w:hAnsi="Garamond" w:cs="Times"/>
            <w:color w:val="333333"/>
          </w:rPr>
          <w:t>set</w:t>
        </w:r>
      </w:ins>
      <w:ins w:id="438" w:author="Zhou, Yujun" w:date="2020-05-05T11:55:00Z">
        <w:r w:rsidR="001B7623">
          <w:rPr>
            <w:rFonts w:ascii="Garamond" w:eastAsia="SimSun" w:hAnsi="Garamond" w:cs="Times"/>
            <w:color w:val="333333"/>
          </w:rPr>
          <w:t>.</w:t>
        </w:r>
      </w:ins>
    </w:p>
    <w:p w14:paraId="51D09318" w14:textId="51881B11" w:rsidR="002D3C18" w:rsidRDefault="00C111CB" w:rsidP="00A605FD">
      <w:pPr>
        <w:spacing w:line="480" w:lineRule="auto"/>
        <w:ind w:firstLine="720"/>
        <w:rPr>
          <w:ins w:id="439" w:author="Zhou, Yujun" w:date="2020-05-05T12:05:00Z"/>
          <w:rFonts w:ascii="Garamond" w:eastAsia="SimSun" w:hAnsi="Garamond" w:cs="Times"/>
          <w:color w:val="333333"/>
        </w:rPr>
        <w:pPrChange w:id="440" w:author="Zhou, Yujun" w:date="2020-05-05T12:12:00Z">
          <w:pPr>
            <w:spacing w:line="480" w:lineRule="auto"/>
          </w:pPr>
        </w:pPrChange>
      </w:pPr>
      <w:ins w:id="441" w:author="Zhou, Yujun" w:date="2020-05-05T11:50:00Z">
        <w:r>
          <w:rPr>
            <w:rFonts w:ascii="Garamond" w:eastAsia="SimSun" w:hAnsi="Garamond" w:cs="Times"/>
            <w:color w:val="333333"/>
          </w:rPr>
          <w:t>Bearing in mind that we tran</w:t>
        </w:r>
      </w:ins>
      <w:ins w:id="442" w:author="Zhou, Yujun" w:date="2020-05-05T11:51:00Z">
        <w:r>
          <w:rPr>
            <w:rFonts w:ascii="Garamond" w:eastAsia="SimSun" w:hAnsi="Garamond" w:cs="Times"/>
            <w:color w:val="333333"/>
          </w:rPr>
          <w:t xml:space="preserve">sformed the continuous measure of food security to categorical, we want to investigate </w:t>
        </w:r>
      </w:ins>
      <w:ins w:id="443" w:author="Zhou, Yujun" w:date="2020-05-05T11:52:00Z">
        <w:r>
          <w:rPr>
            <w:rFonts w:ascii="Garamond" w:eastAsia="SimSun" w:hAnsi="Garamond" w:cs="Times"/>
            <w:color w:val="333333"/>
          </w:rPr>
          <w:t xml:space="preserve">whether we are misclassifying </w:t>
        </w:r>
      </w:ins>
      <w:ins w:id="444" w:author="Zhou, Yujun" w:date="2020-05-05T11:53:00Z">
        <w:r>
          <w:rPr>
            <w:rFonts w:ascii="Garamond" w:eastAsia="SimSun" w:hAnsi="Garamond" w:cs="Times"/>
            <w:color w:val="333333"/>
          </w:rPr>
          <w:t>data point that are close to or far away from the cutoff.</w:t>
        </w:r>
      </w:ins>
      <w:del w:id="445" w:author="Zhou, Yujun" w:date="2020-05-05T11:53:00Z">
        <w:r w:rsidR="00292E37" w:rsidDel="001B7623">
          <w:rPr>
            <w:rFonts w:ascii="Garamond" w:eastAsia="SimSun" w:hAnsi="Garamond" w:cs="Times"/>
            <w:color w:val="333333"/>
          </w:rPr>
          <w:delText xml:space="preserve">We see as little as </w:delText>
        </w:r>
        <w:r w:rsidR="00825C90" w:rsidDel="001B7623">
          <w:rPr>
            <w:rFonts w:ascii="Garamond" w:eastAsia="SimSun" w:hAnsi="Garamond" w:cs="Times"/>
            <w:color w:val="333333"/>
          </w:rPr>
          <w:delText>0% to 6.91% of false negatives in our data</w:delText>
        </w:r>
      </w:del>
      <w:del w:id="446" w:author="Zhou, Yujun" w:date="2020-05-05T11:54:00Z">
        <w:r w:rsidR="00825C90" w:rsidDel="001B7623">
          <w:rPr>
            <w:rFonts w:ascii="Garamond" w:eastAsia="SimSun" w:hAnsi="Garamond" w:cs="Times"/>
            <w:color w:val="333333"/>
          </w:rPr>
          <w:delText>,</w:delText>
        </w:r>
      </w:del>
      <w:r w:rsidR="00825C90">
        <w:rPr>
          <w:rFonts w:ascii="Garamond" w:eastAsia="SimSun" w:hAnsi="Garamond" w:cs="Times"/>
          <w:color w:val="333333"/>
        </w:rPr>
        <w:t xml:space="preserve"> </w:t>
      </w:r>
      <w:ins w:id="447" w:author="Zhou, Yujun" w:date="2020-05-05T11:54:00Z">
        <w:r w:rsidR="001B7623">
          <w:rPr>
            <w:rFonts w:ascii="Garamond" w:eastAsia="SimSun" w:hAnsi="Garamond" w:cs="Times"/>
            <w:color w:val="333333"/>
          </w:rPr>
          <w:t xml:space="preserve">We measure this </w:t>
        </w:r>
      </w:ins>
      <w:r w:rsidR="00825C90">
        <w:rPr>
          <w:rFonts w:ascii="Garamond" w:eastAsia="SimSun" w:hAnsi="Garamond" w:cs="Times"/>
          <w:color w:val="333333"/>
        </w:rPr>
        <w:t>with the magnitude of misclassification</w:t>
      </w:r>
      <w:ins w:id="448" w:author="Zhou, Yujun" w:date="2020-05-05T11:54:00Z">
        <w:r w:rsidR="001B7623">
          <w:rPr>
            <w:rFonts w:ascii="Garamond" w:eastAsia="SimSun" w:hAnsi="Garamond" w:cs="Times"/>
            <w:color w:val="333333"/>
          </w:rPr>
          <w:t xml:space="preserve">, defined </w:t>
        </w:r>
      </w:ins>
      <w:del w:id="449" w:author="Zhou, Yujun" w:date="2020-05-05T11:54:00Z">
        <w:r w:rsidR="00825C90" w:rsidDel="001B7623">
          <w:rPr>
            <w:rFonts w:ascii="Garamond" w:eastAsia="SimSun" w:hAnsi="Garamond" w:cs="Times"/>
            <w:color w:val="333333"/>
          </w:rPr>
          <w:delText xml:space="preserve"> (measured </w:delText>
        </w:r>
      </w:del>
      <w:commentRangeStart w:id="450"/>
      <w:r w:rsidR="00825C90">
        <w:rPr>
          <w:rFonts w:ascii="Garamond" w:eastAsia="SimSun" w:hAnsi="Garamond" w:cs="Times"/>
          <w:color w:val="333333"/>
        </w:rPr>
        <w:t xml:space="preserve">by the average </w:t>
      </w:r>
      <w:ins w:id="451" w:author="Zhou, Yujun" w:date="2020-05-05T11:50:00Z">
        <w:r>
          <w:rPr>
            <w:rFonts w:ascii="Garamond" w:eastAsia="SimSun" w:hAnsi="Garamond" w:cs="Times"/>
            <w:color w:val="333333"/>
          </w:rPr>
          <w:t xml:space="preserve">percentage of the actual value </w:t>
        </w:r>
      </w:ins>
      <w:del w:id="452" w:author="Zhou, Yujun" w:date="2020-05-05T11:50:00Z">
        <w:r w:rsidR="00825C90" w:rsidDel="00C111CB">
          <w:rPr>
            <w:rFonts w:ascii="Garamond" w:eastAsia="SimSun" w:hAnsi="Garamond" w:cs="Times"/>
            <w:color w:val="333333"/>
          </w:rPr>
          <w:delText xml:space="preserve">% </w:delText>
        </w:r>
      </w:del>
      <w:r w:rsidR="00825C90">
        <w:rPr>
          <w:rFonts w:ascii="Garamond" w:eastAsia="SimSun" w:hAnsi="Garamond" w:cs="Times"/>
          <w:color w:val="333333"/>
        </w:rPr>
        <w:t>off from the categorical cutoff</w:t>
      </w:r>
      <w:commentRangeEnd w:id="450"/>
      <w:r w:rsidR="0078550F">
        <w:rPr>
          <w:rStyle w:val="CommentReference"/>
        </w:rPr>
        <w:commentReference w:id="450"/>
      </w:r>
      <w:ins w:id="453" w:author="Zhou, Yujun" w:date="2020-05-05T11:54:00Z">
        <w:r w:rsidR="001B7623">
          <w:rPr>
            <w:rFonts w:ascii="Garamond" w:eastAsia="SimSun" w:hAnsi="Garamond" w:cs="Times"/>
            <w:color w:val="333333"/>
          </w:rPr>
          <w:t xml:space="preserve">. </w:t>
        </w:r>
      </w:ins>
      <w:ins w:id="454" w:author="Zhou, Yujun" w:date="2020-05-05T11:57:00Z">
        <w:r w:rsidR="00F631FF">
          <w:rPr>
            <w:rFonts w:ascii="Garamond" w:eastAsia="SimSun" w:hAnsi="Garamond" w:cs="Times"/>
            <w:color w:val="333333"/>
          </w:rPr>
          <w:t>As is shown on col</w:t>
        </w:r>
      </w:ins>
      <w:ins w:id="455" w:author="Zhou, Yujun" w:date="2020-05-05T12:10:00Z">
        <w:r w:rsidR="00710243">
          <w:rPr>
            <w:rFonts w:ascii="Garamond" w:eastAsia="SimSun" w:hAnsi="Garamond" w:cs="Times"/>
            <w:color w:val="333333"/>
          </w:rPr>
          <w:t>u</w:t>
        </w:r>
      </w:ins>
      <w:ins w:id="456" w:author="Zhou, Yujun" w:date="2020-05-05T11:57:00Z">
        <w:r w:rsidR="00F631FF">
          <w:rPr>
            <w:rFonts w:ascii="Garamond" w:eastAsia="SimSun" w:hAnsi="Garamond" w:cs="Times"/>
            <w:color w:val="333333"/>
          </w:rPr>
          <w:t xml:space="preserve">mn </w:t>
        </w:r>
      </w:ins>
      <w:ins w:id="457" w:author="Zhou, Yujun" w:date="2020-05-05T12:11:00Z">
        <w:r w:rsidR="00710243">
          <w:rPr>
            <w:rFonts w:ascii="Garamond" w:eastAsia="SimSun" w:hAnsi="Garamond" w:cs="Times"/>
            <w:color w:val="333333"/>
          </w:rPr>
          <w:t>(4)</w:t>
        </w:r>
      </w:ins>
      <w:ins w:id="458" w:author="Zhou, Yujun" w:date="2020-05-05T12:10:00Z">
        <w:r w:rsidR="00710243">
          <w:rPr>
            <w:rFonts w:ascii="Garamond" w:eastAsia="SimSun" w:hAnsi="Garamond" w:cs="Times"/>
            <w:color w:val="333333"/>
          </w:rPr>
          <w:t xml:space="preserve"> </w:t>
        </w:r>
      </w:ins>
      <w:ins w:id="459" w:author="Zhou, Yujun" w:date="2020-05-05T11:57:00Z">
        <w:r w:rsidR="00F631FF">
          <w:rPr>
            <w:rFonts w:ascii="Garamond" w:eastAsia="SimSun" w:hAnsi="Garamond" w:cs="Times"/>
            <w:color w:val="333333"/>
          </w:rPr>
          <w:t xml:space="preserve">of </w:t>
        </w:r>
      </w:ins>
      <w:ins w:id="460" w:author="Zhou, Yujun" w:date="2020-05-05T12:11:00Z">
        <w:r w:rsidR="00710243">
          <w:rPr>
            <w:rFonts w:ascii="Garamond" w:eastAsia="SimSun" w:hAnsi="Garamond" w:cs="Times"/>
            <w:color w:val="333333"/>
          </w:rPr>
          <w:t>T</w:t>
        </w:r>
      </w:ins>
      <w:ins w:id="461" w:author="Zhou, Yujun" w:date="2020-05-05T12:00:00Z">
        <w:r w:rsidR="00F631FF">
          <w:rPr>
            <w:rFonts w:ascii="Garamond" w:eastAsia="SimSun" w:hAnsi="Garamond" w:cs="Times"/>
            <w:color w:val="333333"/>
          </w:rPr>
          <w:t xml:space="preserve">able 3, the </w:t>
        </w:r>
        <w:r w:rsidR="00F631FF">
          <w:rPr>
            <w:rFonts w:ascii="Garamond" w:eastAsia="SimSun" w:hAnsi="Garamond" w:cs="Times"/>
            <w:color w:val="333333"/>
          </w:rPr>
          <w:t>magnitude of misclassification</w:t>
        </w:r>
        <w:r w:rsidR="00F631FF">
          <w:rPr>
            <w:rFonts w:ascii="Garamond" w:eastAsia="SimSun" w:hAnsi="Garamond" w:cs="Times"/>
            <w:color w:val="333333"/>
          </w:rPr>
          <w:t xml:space="preserve"> </w:t>
        </w:r>
      </w:ins>
      <w:ins w:id="462" w:author="Zhou, Yujun" w:date="2020-05-05T12:01:00Z">
        <w:r w:rsidR="00A70F53">
          <w:rPr>
            <w:rFonts w:ascii="Garamond" w:eastAsia="SimSun" w:hAnsi="Garamond" w:cs="Times"/>
            <w:color w:val="333333"/>
          </w:rPr>
          <w:t>of the false negative cases (treat</w:t>
        </w:r>
      </w:ins>
      <w:ins w:id="463" w:author="Zhou, Yujun" w:date="2020-05-05T12:02:00Z">
        <w:r w:rsidR="00B766FB">
          <w:rPr>
            <w:rFonts w:ascii="Garamond" w:eastAsia="SimSun" w:hAnsi="Garamond" w:cs="Times"/>
            <w:color w:val="333333"/>
          </w:rPr>
          <w:t>ing</w:t>
        </w:r>
      </w:ins>
      <w:ins w:id="464" w:author="Zhou, Yujun" w:date="2020-05-05T12:01:00Z">
        <w:r w:rsidR="00A70F53">
          <w:rPr>
            <w:rFonts w:ascii="Garamond" w:eastAsia="SimSun" w:hAnsi="Garamond" w:cs="Times"/>
            <w:color w:val="333333"/>
          </w:rPr>
          <w:t xml:space="preserve"> foo</w:t>
        </w:r>
      </w:ins>
      <w:ins w:id="465" w:author="Zhou, Yujun" w:date="2020-05-05T12:02:00Z">
        <w:r w:rsidR="00A70F53">
          <w:rPr>
            <w:rFonts w:ascii="Garamond" w:eastAsia="SimSun" w:hAnsi="Garamond" w:cs="Times"/>
            <w:color w:val="333333"/>
          </w:rPr>
          <w:t>d insecure villages as food secure</w:t>
        </w:r>
      </w:ins>
      <w:ins w:id="466" w:author="Zhou, Yujun" w:date="2020-05-05T12:01:00Z">
        <w:r w:rsidR="00A70F53">
          <w:rPr>
            <w:rFonts w:ascii="Garamond" w:eastAsia="SimSun" w:hAnsi="Garamond" w:cs="Times"/>
            <w:color w:val="333333"/>
          </w:rPr>
          <w:t xml:space="preserve">) </w:t>
        </w:r>
      </w:ins>
      <w:del w:id="467" w:author="Zhou, Yujun" w:date="2020-05-05T11:54:00Z">
        <w:r w:rsidR="00825C90" w:rsidDel="001B7623">
          <w:rPr>
            <w:rFonts w:ascii="Garamond" w:eastAsia="SimSun" w:hAnsi="Garamond" w:cs="Times"/>
            <w:color w:val="333333"/>
          </w:rPr>
          <w:delText>)</w:delText>
        </w:r>
      </w:del>
      <w:del w:id="468" w:author="Zhou, Yujun" w:date="2020-05-05T11:56:00Z">
        <w:r w:rsidR="00825C90" w:rsidDel="001B7623">
          <w:rPr>
            <w:rFonts w:ascii="Garamond" w:eastAsia="SimSun" w:hAnsi="Garamond" w:cs="Times"/>
            <w:color w:val="333333"/>
          </w:rPr>
          <w:delText xml:space="preserve"> </w:delText>
        </w:r>
      </w:del>
      <w:r w:rsidR="0093384F">
        <w:rPr>
          <w:rFonts w:ascii="Garamond" w:eastAsia="SimSun" w:hAnsi="Garamond" w:cs="Times"/>
          <w:color w:val="333333"/>
        </w:rPr>
        <w:t>rang</w:t>
      </w:r>
      <w:ins w:id="469" w:author="Zhou, Yujun" w:date="2020-05-05T12:00:00Z">
        <w:r w:rsidR="00F631FF">
          <w:rPr>
            <w:rFonts w:ascii="Garamond" w:eastAsia="SimSun" w:hAnsi="Garamond" w:cs="Times"/>
            <w:color w:val="333333"/>
          </w:rPr>
          <w:t>es</w:t>
        </w:r>
      </w:ins>
      <w:ins w:id="470" w:author="Baylis, Katherine R" w:date="2020-05-04T15:13:00Z">
        <w:del w:id="471" w:author="Zhou, Yujun" w:date="2020-05-05T12:00:00Z">
          <w:r w:rsidR="0078550F" w:rsidDel="00F631FF">
            <w:rPr>
              <w:rFonts w:ascii="Garamond" w:eastAsia="SimSun" w:hAnsi="Garamond" w:cs="Times"/>
              <w:color w:val="333333"/>
            </w:rPr>
            <w:delText>ing</w:delText>
          </w:r>
        </w:del>
      </w:ins>
      <w:del w:id="472" w:author="Baylis, Katherine R" w:date="2020-05-04T15:13:00Z">
        <w:r w:rsidR="0093384F" w:rsidDel="0078550F">
          <w:rPr>
            <w:rFonts w:ascii="Garamond" w:eastAsia="SimSun" w:hAnsi="Garamond" w:cs="Times"/>
            <w:color w:val="333333"/>
          </w:rPr>
          <w:delText>e</w:delText>
        </w:r>
      </w:del>
      <w:r w:rsidR="0093384F">
        <w:rPr>
          <w:rFonts w:ascii="Garamond" w:eastAsia="SimSun" w:hAnsi="Garamond" w:cs="Times"/>
          <w:color w:val="333333"/>
        </w:rPr>
        <w:t xml:space="preserve"> from 6.47 % to 33.</w:t>
      </w:r>
      <w:commentRangeStart w:id="473"/>
      <w:commentRangeStart w:id="474"/>
      <w:r w:rsidR="0093384F">
        <w:rPr>
          <w:rFonts w:ascii="Garamond" w:eastAsia="SimSun" w:hAnsi="Garamond" w:cs="Times"/>
          <w:color w:val="333333"/>
        </w:rPr>
        <w:t>04</w:t>
      </w:r>
      <w:commentRangeEnd w:id="473"/>
      <w:r w:rsidR="0078550F">
        <w:rPr>
          <w:rStyle w:val="CommentReference"/>
        </w:rPr>
        <w:commentReference w:id="473"/>
      </w:r>
      <w:commentRangeEnd w:id="474"/>
      <w:r w:rsidR="002D3C18">
        <w:rPr>
          <w:rStyle w:val="CommentReference"/>
        </w:rPr>
        <w:commentReference w:id="474"/>
      </w:r>
      <w:ins w:id="475" w:author="Zhou, Yujun" w:date="2020-05-05T12:02:00Z">
        <w:r w:rsidR="00A70F53">
          <w:rPr>
            <w:rFonts w:ascii="Garamond" w:eastAsia="SimSun" w:hAnsi="Garamond" w:cs="Times"/>
            <w:color w:val="333333"/>
          </w:rPr>
          <w:t xml:space="preserve">%. </w:t>
        </w:r>
      </w:ins>
      <w:ins w:id="476" w:author="Zhou, Yujun" w:date="2020-05-05T12:06:00Z">
        <w:r w:rsidR="00B804AE">
          <w:rPr>
            <w:rFonts w:ascii="Garamond" w:eastAsia="SimSun" w:hAnsi="Garamond" w:cs="Times"/>
            <w:color w:val="333333"/>
          </w:rPr>
          <w:t>This means that</w:t>
        </w:r>
      </w:ins>
      <w:ins w:id="477" w:author="Zhou, Yujun" w:date="2020-05-05T12:07:00Z">
        <w:r w:rsidR="00B804AE">
          <w:rPr>
            <w:rFonts w:ascii="Garamond" w:eastAsia="SimSun" w:hAnsi="Garamond" w:cs="Times"/>
            <w:color w:val="333333"/>
          </w:rPr>
          <w:t xml:space="preserve"> most of the clusters that we failed to classify as insecure are </w:t>
        </w:r>
        <w:proofErr w:type="gramStart"/>
        <w:r w:rsidR="00B804AE">
          <w:rPr>
            <w:rFonts w:ascii="Garamond" w:eastAsia="SimSun" w:hAnsi="Garamond" w:cs="Times"/>
            <w:color w:val="333333"/>
          </w:rPr>
          <w:t>actually close</w:t>
        </w:r>
        <w:proofErr w:type="gramEnd"/>
        <w:r w:rsidR="00B804AE">
          <w:rPr>
            <w:rFonts w:ascii="Garamond" w:eastAsia="SimSun" w:hAnsi="Garamond" w:cs="Times"/>
            <w:color w:val="333333"/>
          </w:rPr>
          <w:t xml:space="preserve"> to the cutoff of fo</w:t>
        </w:r>
      </w:ins>
      <w:ins w:id="478" w:author="Zhou, Yujun" w:date="2020-05-05T12:08:00Z">
        <w:r w:rsidR="00B804AE">
          <w:rPr>
            <w:rFonts w:ascii="Garamond" w:eastAsia="SimSun" w:hAnsi="Garamond" w:cs="Times"/>
            <w:color w:val="333333"/>
          </w:rPr>
          <w:t xml:space="preserve">od </w:t>
        </w:r>
      </w:ins>
      <w:ins w:id="479" w:author="Zhou, Yujun" w:date="2020-05-05T12:07:00Z">
        <w:r w:rsidR="00B804AE">
          <w:rPr>
            <w:rFonts w:ascii="Garamond" w:eastAsia="SimSun" w:hAnsi="Garamond" w:cs="Times"/>
            <w:color w:val="333333"/>
          </w:rPr>
          <w:t>secure</w:t>
        </w:r>
      </w:ins>
      <w:ins w:id="480" w:author="Zhou, Yujun" w:date="2020-05-05T12:08:00Z">
        <w:r w:rsidR="00B804AE">
          <w:rPr>
            <w:rFonts w:ascii="Garamond" w:eastAsia="SimSun" w:hAnsi="Garamond" w:cs="Times"/>
            <w:color w:val="333333"/>
          </w:rPr>
          <w:t>.</w:t>
        </w:r>
      </w:ins>
      <w:ins w:id="481" w:author="Zhou, Yujun" w:date="2020-05-05T12:07:00Z">
        <w:r w:rsidR="00B804AE">
          <w:rPr>
            <w:rFonts w:ascii="Garamond" w:eastAsia="SimSun" w:hAnsi="Garamond" w:cs="Times"/>
            <w:color w:val="333333"/>
          </w:rPr>
          <w:t xml:space="preserve"> </w:t>
        </w:r>
      </w:ins>
      <w:ins w:id="482" w:author="Zhou, Yujun" w:date="2020-05-05T12:08:00Z">
        <w:r w:rsidR="00B804AE">
          <w:rPr>
            <w:rFonts w:ascii="Garamond" w:eastAsia="SimSun" w:hAnsi="Garamond" w:cs="Times"/>
            <w:color w:val="333333"/>
          </w:rPr>
          <w:t xml:space="preserve">As for </w:t>
        </w:r>
        <w:r w:rsidR="00380B33">
          <w:rPr>
            <w:rFonts w:ascii="Garamond" w:eastAsia="SimSun" w:hAnsi="Garamond" w:cs="Times"/>
            <w:color w:val="333333"/>
          </w:rPr>
          <w:t xml:space="preserve">the </w:t>
        </w:r>
        <w:r w:rsidR="00B804AE">
          <w:rPr>
            <w:rFonts w:ascii="Garamond" w:eastAsia="SimSun" w:hAnsi="Garamond" w:cs="Times"/>
            <w:color w:val="333333"/>
          </w:rPr>
          <w:t>false</w:t>
        </w:r>
      </w:ins>
      <w:r w:rsidR="00A96DDB">
        <w:rPr>
          <w:rFonts w:ascii="Garamond" w:eastAsia="SimSun" w:hAnsi="Garamond" w:cs="Times"/>
          <w:color w:val="333333"/>
        </w:rPr>
        <w:t>-</w:t>
      </w:r>
      <w:ins w:id="483" w:author="Zhou, Yujun" w:date="2020-05-05T12:08:00Z">
        <w:r w:rsidR="00FD6B2D">
          <w:rPr>
            <w:rFonts w:ascii="Garamond" w:eastAsia="SimSun" w:hAnsi="Garamond" w:cs="Times"/>
            <w:color w:val="333333"/>
          </w:rPr>
          <w:t>positive</w:t>
        </w:r>
        <w:r w:rsidR="00B804AE">
          <w:rPr>
            <w:rFonts w:ascii="Garamond" w:eastAsia="SimSun" w:hAnsi="Garamond" w:cs="Times"/>
            <w:color w:val="333333"/>
          </w:rPr>
          <w:t xml:space="preserve"> cases (treating food secure villages as food </w:t>
        </w:r>
        <w:r w:rsidR="005C7394">
          <w:rPr>
            <w:rFonts w:ascii="Garamond" w:eastAsia="SimSun" w:hAnsi="Garamond" w:cs="Times"/>
            <w:color w:val="333333"/>
          </w:rPr>
          <w:t>in</w:t>
        </w:r>
        <w:r w:rsidR="00B804AE">
          <w:rPr>
            <w:rFonts w:ascii="Garamond" w:eastAsia="SimSun" w:hAnsi="Garamond" w:cs="Times"/>
            <w:color w:val="333333"/>
          </w:rPr>
          <w:t>secure)</w:t>
        </w:r>
      </w:ins>
      <w:ins w:id="484" w:author="Zhou, Yujun" w:date="2020-05-05T12:09:00Z">
        <w:r w:rsidR="005C7394">
          <w:rPr>
            <w:rFonts w:ascii="Garamond" w:eastAsia="SimSun" w:hAnsi="Garamond" w:cs="Times"/>
            <w:color w:val="333333"/>
          </w:rPr>
          <w:t xml:space="preserve">, </w:t>
        </w:r>
      </w:ins>
      <w:ins w:id="485" w:author="Zhou, Yujun" w:date="2020-05-05T12:05:00Z">
        <w:r w:rsidR="002D3C18">
          <w:rPr>
            <w:rFonts w:ascii="Garamond" w:eastAsia="SimSun" w:hAnsi="Garamond" w:cs="Times"/>
            <w:color w:val="333333"/>
          </w:rPr>
          <w:t>the magnitude of misclassification</w:t>
        </w:r>
      </w:ins>
      <w:ins w:id="486" w:author="Zhou, Yujun" w:date="2020-05-05T12:09:00Z">
        <w:r w:rsidR="00710243">
          <w:rPr>
            <w:rFonts w:ascii="Garamond" w:eastAsia="SimSun" w:hAnsi="Garamond" w:cs="Times"/>
            <w:color w:val="333333"/>
          </w:rPr>
          <w:t xml:space="preserve"> (</w:t>
        </w:r>
      </w:ins>
      <w:ins w:id="487" w:author="Zhou, Yujun" w:date="2020-05-05T12:10:00Z">
        <w:r w:rsidR="00710243">
          <w:rPr>
            <w:rFonts w:ascii="Garamond" w:eastAsia="SimSun" w:hAnsi="Garamond" w:cs="Times"/>
            <w:color w:val="333333"/>
          </w:rPr>
          <w:t xml:space="preserve">column </w:t>
        </w:r>
      </w:ins>
      <w:ins w:id="488" w:author="Zhou, Yujun" w:date="2020-05-05T12:11:00Z">
        <w:r w:rsidR="00710243">
          <w:rPr>
            <w:rFonts w:ascii="Garamond" w:eastAsia="SimSun" w:hAnsi="Garamond" w:cs="Times"/>
            <w:color w:val="333333"/>
          </w:rPr>
          <w:t>(6) of Table 3</w:t>
        </w:r>
      </w:ins>
      <w:ins w:id="489" w:author="Zhou, Yujun" w:date="2020-05-05T12:09:00Z">
        <w:r w:rsidR="00710243">
          <w:rPr>
            <w:rFonts w:ascii="Garamond" w:eastAsia="SimSun" w:hAnsi="Garamond" w:cs="Times"/>
            <w:color w:val="333333"/>
          </w:rPr>
          <w:t>)</w:t>
        </w:r>
      </w:ins>
      <w:ins w:id="490" w:author="Zhou, Yujun" w:date="2020-05-05T12:05:00Z">
        <w:r w:rsidR="002D3C18">
          <w:rPr>
            <w:rFonts w:ascii="Garamond" w:eastAsia="SimSun" w:hAnsi="Garamond" w:cs="Times"/>
            <w:color w:val="333333"/>
          </w:rPr>
          <w:t xml:space="preserve"> </w:t>
        </w:r>
      </w:ins>
      <w:ins w:id="491" w:author="Zhou, Yujun" w:date="2020-05-05T12:10:00Z">
        <w:r w:rsidR="00710243">
          <w:rPr>
            <w:rFonts w:ascii="Garamond" w:eastAsia="SimSun" w:hAnsi="Garamond" w:cs="Times"/>
            <w:color w:val="333333"/>
          </w:rPr>
          <w:t>can be</w:t>
        </w:r>
      </w:ins>
      <w:ins w:id="492" w:author="Zhou, Yujun" w:date="2020-05-05T12:05:00Z">
        <w:r w:rsidR="002D3C18">
          <w:rPr>
            <w:rFonts w:ascii="Garamond" w:eastAsia="SimSun" w:hAnsi="Garamond" w:cs="Times"/>
            <w:color w:val="333333"/>
          </w:rPr>
          <w:t xml:space="preserve"> very </w:t>
        </w:r>
        <w:commentRangeStart w:id="493"/>
        <w:commentRangeStart w:id="494"/>
        <w:r w:rsidR="002D3C18">
          <w:rPr>
            <w:rFonts w:ascii="Garamond" w:eastAsia="SimSun" w:hAnsi="Garamond" w:cs="Times"/>
            <w:color w:val="333333"/>
          </w:rPr>
          <w:t>large</w:t>
        </w:r>
        <w:commentRangeEnd w:id="493"/>
        <w:r w:rsidR="002D3C18">
          <w:rPr>
            <w:rStyle w:val="CommentReference"/>
          </w:rPr>
          <w:commentReference w:id="493"/>
        </w:r>
        <w:commentRangeEnd w:id="494"/>
        <w:r w:rsidR="002D3C18">
          <w:rPr>
            <w:rStyle w:val="CommentReference"/>
          </w:rPr>
          <w:commentReference w:id="494"/>
        </w:r>
      </w:ins>
      <w:ins w:id="495" w:author="Zhou, Yujun" w:date="2020-05-05T12:10:00Z">
        <w:r w:rsidR="00710243">
          <w:rPr>
            <w:rFonts w:ascii="Garamond" w:eastAsia="SimSun" w:hAnsi="Garamond" w:cs="Times"/>
            <w:color w:val="333333"/>
          </w:rPr>
          <w:t xml:space="preserve"> (from 50% to 80%) as we mistakenly treat some well-off clusters as insecure under the </w:t>
        </w:r>
      </w:ins>
      <w:ins w:id="496" w:author="Zhou, Yujun" w:date="2020-05-05T12:11:00Z">
        <w:r w:rsidR="00382633">
          <w:rPr>
            <w:rFonts w:ascii="Garamond" w:eastAsia="SimSun" w:hAnsi="Garamond" w:cs="Times"/>
            <w:color w:val="333333"/>
          </w:rPr>
          <w:t>low threshold.</w:t>
        </w:r>
      </w:ins>
    </w:p>
    <w:p w14:paraId="686BE14D" w14:textId="6D834D37" w:rsidR="001B7623" w:rsidRDefault="0093384F" w:rsidP="00222BFE">
      <w:pPr>
        <w:spacing w:line="480" w:lineRule="auto"/>
        <w:ind w:firstLine="720"/>
        <w:rPr>
          <w:ins w:id="497" w:author="Zhou, Yujun" w:date="2020-05-05T11:56:00Z"/>
          <w:rFonts w:ascii="Garamond" w:eastAsia="SimSun" w:hAnsi="Garamond" w:cs="Times"/>
          <w:color w:val="333333"/>
        </w:rPr>
        <w:pPrChange w:id="498" w:author="Zhou, Yujun" w:date="2020-05-05T12:20:00Z">
          <w:pPr>
            <w:spacing w:line="480" w:lineRule="auto"/>
          </w:pPr>
        </w:pPrChange>
      </w:pPr>
      <w:del w:id="499" w:author="Zhou, Yujun" w:date="2020-05-05T12:02:00Z">
        <w:r w:rsidDel="00A70F53">
          <w:rPr>
            <w:rFonts w:ascii="Garamond" w:eastAsia="SimSun" w:hAnsi="Garamond" w:cs="Times"/>
            <w:color w:val="333333"/>
          </w:rPr>
          <w:delText>%</w:delText>
        </w:r>
      </w:del>
      <w:ins w:id="500" w:author="Zhou, Yujun" w:date="2020-05-05T12:11:00Z">
        <w:r w:rsidR="00382633">
          <w:rPr>
            <w:rFonts w:ascii="Garamond" w:eastAsia="SimSun" w:hAnsi="Garamond" w:cs="Times"/>
            <w:color w:val="333333"/>
          </w:rPr>
          <w:t xml:space="preserve">The takeaway from this table is that </w:t>
        </w:r>
      </w:ins>
      <w:del w:id="501" w:author="Zhou, Yujun" w:date="2020-05-05T12:01:00Z">
        <w:r w:rsidDel="00A70F53">
          <w:rPr>
            <w:rFonts w:ascii="Garamond" w:eastAsia="SimSun" w:hAnsi="Garamond" w:cs="Times"/>
            <w:color w:val="333333"/>
          </w:rPr>
          <w:delText xml:space="preserve">. </w:delText>
        </w:r>
      </w:del>
      <w:ins w:id="502" w:author="Baylis, Katherine R" w:date="2020-05-04T15:15:00Z">
        <w:del w:id="503" w:author="Zhou, Yujun" w:date="2020-05-05T11:55:00Z">
          <w:r w:rsidR="0078550F" w:rsidDel="001B7623">
            <w:rPr>
              <w:rFonts w:ascii="Garamond" w:eastAsia="SimSun" w:hAnsi="Garamond" w:cs="Times"/>
              <w:color w:val="333333"/>
            </w:rPr>
            <w:delText xml:space="preserve">Given our low </w:delText>
          </w:r>
        </w:del>
      </w:ins>
      <w:ins w:id="504" w:author="Baylis, Katherine R" w:date="2020-05-04T15:16:00Z">
        <w:del w:id="505" w:author="Zhou, Yujun" w:date="2020-05-05T11:55:00Z">
          <w:r w:rsidR="0078550F" w:rsidDel="001B7623">
            <w:rPr>
              <w:rFonts w:ascii="Garamond" w:eastAsia="SimSun" w:hAnsi="Garamond" w:cs="Times"/>
              <w:color w:val="333333"/>
            </w:rPr>
            <w:delText>threshold, t</w:delText>
          </w:r>
        </w:del>
      </w:ins>
      <w:del w:id="506" w:author="Zhou, Yujun" w:date="2020-05-05T11:55:00Z">
        <w:r w:rsidDel="001B7623">
          <w:rPr>
            <w:rFonts w:ascii="Garamond" w:eastAsia="SimSun" w:hAnsi="Garamond" w:cs="Times"/>
            <w:color w:val="333333"/>
          </w:rPr>
          <w:delText xml:space="preserve">The false positive error </w:delText>
        </w:r>
        <w:r w:rsidR="004927D7" w:rsidDel="001B7623">
          <w:rPr>
            <w:rFonts w:ascii="Garamond" w:eastAsia="SimSun" w:hAnsi="Garamond" w:cs="Times"/>
            <w:color w:val="333333"/>
          </w:rPr>
          <w:delText>is</w:delText>
        </w:r>
        <w:r w:rsidR="00831A88" w:rsidDel="001B7623">
          <w:rPr>
            <w:rFonts w:ascii="Garamond" w:eastAsia="SimSun" w:hAnsi="Garamond" w:cs="Times"/>
            <w:color w:val="333333"/>
          </w:rPr>
          <w:delText xml:space="preserve"> more serious u</w:delText>
        </w:r>
        <w:r w:rsidDel="001B7623">
          <w:rPr>
            <w:rFonts w:ascii="Garamond" w:eastAsia="SimSun" w:hAnsi="Garamond" w:cs="Times"/>
            <w:color w:val="333333"/>
          </w:rPr>
          <w:delText xml:space="preserve">nder the </w:delText>
        </w:r>
        <w:r w:rsidR="00831A88" w:rsidDel="001B7623">
          <w:rPr>
            <w:rFonts w:ascii="Garamond" w:eastAsia="SimSun" w:hAnsi="Garamond" w:cs="Times"/>
            <w:color w:val="333333"/>
          </w:rPr>
          <w:delText xml:space="preserve">low threshold that we choose. </w:delText>
        </w:r>
        <w:r w:rsidR="004927D7" w:rsidDel="001B7623">
          <w:rPr>
            <w:rFonts w:ascii="Garamond" w:eastAsia="SimSun" w:hAnsi="Garamond" w:cs="Times"/>
            <w:color w:val="333333"/>
          </w:rPr>
          <w:delText xml:space="preserve"> The percent of false positives ranges from 20% to 54%, and the magnitude of misclassification are also very </w:delText>
        </w:r>
        <w:commentRangeStart w:id="507"/>
        <w:r w:rsidR="004927D7" w:rsidDel="001B7623">
          <w:rPr>
            <w:rFonts w:ascii="Garamond" w:eastAsia="SimSun" w:hAnsi="Garamond" w:cs="Times"/>
            <w:color w:val="333333"/>
          </w:rPr>
          <w:delText>large</w:delText>
        </w:r>
        <w:commentRangeEnd w:id="507"/>
        <w:r w:rsidR="0078550F" w:rsidDel="001B7623">
          <w:rPr>
            <w:rStyle w:val="CommentReference"/>
          </w:rPr>
          <w:commentReference w:id="507"/>
        </w:r>
        <w:r w:rsidR="004927D7" w:rsidDel="001B7623">
          <w:rPr>
            <w:rFonts w:ascii="Garamond" w:eastAsia="SimSun" w:hAnsi="Garamond" w:cs="Times"/>
            <w:color w:val="333333"/>
          </w:rPr>
          <w:delText xml:space="preserve">. </w:delText>
        </w:r>
      </w:del>
      <w:commentRangeStart w:id="508"/>
      <w:commentRangeStart w:id="509"/>
      <w:del w:id="510" w:author="Zhou, Yujun" w:date="2020-05-05T12:11:00Z">
        <w:r w:rsidR="008F08FC" w:rsidDel="00382633">
          <w:rPr>
            <w:rFonts w:ascii="Garamond" w:eastAsia="SimSun" w:hAnsi="Garamond" w:cs="Times"/>
            <w:color w:val="333333"/>
          </w:rPr>
          <w:delText xml:space="preserve">Perhaps </w:delText>
        </w:r>
      </w:del>
      <w:r w:rsidR="008F08FC">
        <w:rPr>
          <w:rFonts w:ascii="Garamond" w:eastAsia="SimSun" w:hAnsi="Garamond" w:cs="Times"/>
          <w:color w:val="333333"/>
        </w:rPr>
        <w:t xml:space="preserve">we </w:t>
      </w:r>
      <w:del w:id="511" w:author="Zhou, Yujun" w:date="2020-05-05T12:11:00Z">
        <w:r w:rsidR="008F08FC" w:rsidDel="00382633">
          <w:rPr>
            <w:rFonts w:ascii="Garamond" w:eastAsia="SimSun" w:hAnsi="Garamond" w:cs="Times"/>
            <w:color w:val="333333"/>
          </w:rPr>
          <w:delText>could</w:delText>
        </w:r>
      </w:del>
      <w:ins w:id="512" w:author="Zhou, Yujun" w:date="2020-05-05T12:11:00Z">
        <w:r w:rsidR="00382633">
          <w:rPr>
            <w:rFonts w:ascii="Garamond" w:eastAsia="SimSun" w:hAnsi="Garamond" w:cs="Times"/>
            <w:color w:val="333333"/>
          </w:rPr>
          <w:t>should</w:t>
        </w:r>
      </w:ins>
      <w:r w:rsidR="008F08FC">
        <w:rPr>
          <w:rFonts w:ascii="Garamond" w:eastAsia="SimSun" w:hAnsi="Garamond" w:cs="Times"/>
          <w:color w:val="333333"/>
        </w:rPr>
        <w:t xml:space="preserve"> make use of the magnitude here to </w:t>
      </w:r>
      <w:del w:id="513" w:author="Zhou, Yujun" w:date="2020-05-05T12:16:00Z">
        <w:r w:rsidR="008F08FC" w:rsidDel="00A55FE4">
          <w:rPr>
            <w:rFonts w:ascii="Garamond" w:eastAsia="SimSun" w:hAnsi="Garamond" w:cs="Times" w:hint="eastAsia"/>
            <w:color w:val="333333"/>
          </w:rPr>
          <w:delText>calculate</w:delText>
        </w:r>
      </w:del>
      <w:ins w:id="514" w:author="Zhou, Yujun" w:date="2020-05-05T12:16:00Z">
        <w:r w:rsidR="00A55FE4">
          <w:rPr>
            <w:rFonts w:ascii="Garamond" w:eastAsia="SimSun" w:hAnsi="Garamond" w:cs="Times" w:hint="eastAsia"/>
            <w:color w:val="333333"/>
          </w:rPr>
          <w:t>op</w:t>
        </w:r>
        <w:r w:rsidR="00A55FE4">
          <w:rPr>
            <w:rFonts w:ascii="Garamond" w:eastAsia="SimSun" w:hAnsi="Garamond" w:cs="Times"/>
            <w:color w:val="333333"/>
          </w:rPr>
          <w:t>timize</w:t>
        </w:r>
      </w:ins>
      <w:r w:rsidR="008F08FC">
        <w:rPr>
          <w:rFonts w:ascii="Garamond" w:eastAsia="SimSun" w:hAnsi="Garamond" w:cs="Times"/>
          <w:color w:val="333333"/>
        </w:rPr>
        <w:t xml:space="preserve"> an ad-hoc cost function for choosing the threshold of classifying the predicted probabilities</w:t>
      </w:r>
      <w:ins w:id="515" w:author="Zhou, Yujun" w:date="2020-05-05T12:12:00Z">
        <w:r w:rsidR="00436C40">
          <w:rPr>
            <w:rFonts w:ascii="Garamond" w:eastAsia="SimSun" w:hAnsi="Garamond" w:cs="Times"/>
            <w:color w:val="333333"/>
          </w:rPr>
          <w:t xml:space="preserve"> </w:t>
        </w:r>
      </w:ins>
      <w:ins w:id="516" w:author="Zhou, Yujun" w:date="2020-05-05T12:16:00Z">
        <w:r w:rsidR="00A55FE4">
          <w:rPr>
            <w:rFonts w:ascii="Garamond" w:eastAsia="SimSun" w:hAnsi="Garamond" w:cs="Times"/>
            <w:color w:val="333333"/>
          </w:rPr>
          <w:t xml:space="preserve">to get </w:t>
        </w:r>
        <w:r w:rsidR="00A55FE4">
          <w:rPr>
            <w:rFonts w:ascii="Garamond" w:eastAsia="SimSun" w:hAnsi="Garamond" w:cs="Times"/>
            <w:color w:val="333333"/>
          </w:rPr>
          <w:lastRenderedPageBreak/>
          <w:t>the best trade</w:t>
        </w:r>
      </w:ins>
      <w:ins w:id="517" w:author="Zhou, Yujun" w:date="2020-05-05T12:18:00Z">
        <w:r w:rsidR="00A55FE4">
          <w:rPr>
            <w:rFonts w:ascii="Garamond" w:eastAsia="SimSun" w:hAnsi="Garamond" w:cs="Times"/>
            <w:color w:val="333333"/>
          </w:rPr>
          <w:t xml:space="preserve">-off between the </w:t>
        </w:r>
      </w:ins>
      <w:ins w:id="518" w:author="Zhou, Yujun" w:date="2020-05-05T12:20:00Z">
        <w:r w:rsidR="00A55FE4">
          <w:rPr>
            <w:rFonts w:ascii="Garamond" w:eastAsia="SimSun" w:hAnsi="Garamond" w:cs="Times"/>
            <w:color w:val="333333"/>
          </w:rPr>
          <w:t>false positives and false negatives</w:t>
        </w:r>
        <w:r w:rsidR="00222BFE">
          <w:rPr>
            <w:rFonts w:ascii="Garamond" w:eastAsia="SimSun" w:hAnsi="Garamond" w:cs="Times"/>
            <w:color w:val="333333"/>
          </w:rPr>
          <w:t xml:space="preserve">, as well as </w:t>
        </w:r>
        <w:r w:rsidR="00A55FE4" w:rsidRPr="00A55FE4">
          <w:rPr>
            <w:rFonts w:ascii="Garamond" w:eastAsia="SimSun" w:hAnsi="Garamond" w:cs="Times"/>
            <w:color w:val="333333"/>
          </w:rPr>
          <w:t>making a far off miss-classification more ‘costly’ than a near one.</w:t>
        </w:r>
      </w:ins>
      <w:del w:id="519" w:author="Zhou, Yujun" w:date="2020-05-05T12:20:00Z">
        <w:r w:rsidR="008F08FC" w:rsidDel="001E2E79">
          <w:rPr>
            <w:rFonts w:ascii="Garamond" w:eastAsia="SimSun" w:hAnsi="Garamond" w:cs="Times"/>
            <w:color w:val="333333"/>
          </w:rPr>
          <w:delText>.</w:delText>
        </w:r>
      </w:del>
      <w:ins w:id="520" w:author="Zhou, Yujun" w:date="2020-05-05T12:20:00Z">
        <w:r w:rsidR="001E2E79" w:rsidDel="00A55FE4">
          <w:rPr>
            <w:rFonts w:ascii="Garamond" w:eastAsia="SimSun" w:hAnsi="Garamond" w:cs="Times"/>
            <w:color w:val="333333"/>
          </w:rPr>
          <w:t xml:space="preserve"> </w:t>
        </w:r>
      </w:ins>
      <w:del w:id="521" w:author="Zhou, Yujun" w:date="2020-05-05T12:16:00Z">
        <w:r w:rsidR="008F08FC" w:rsidDel="00A55FE4">
          <w:rPr>
            <w:rFonts w:ascii="Garamond" w:eastAsia="SimSun" w:hAnsi="Garamond" w:cs="Times"/>
            <w:color w:val="333333"/>
          </w:rPr>
          <w:delText xml:space="preserve"> </w:delText>
        </w:r>
        <w:commentRangeEnd w:id="508"/>
        <w:r w:rsidR="0078550F" w:rsidDel="00A55FE4">
          <w:rPr>
            <w:rStyle w:val="CommentReference"/>
          </w:rPr>
          <w:commentReference w:id="508"/>
        </w:r>
      </w:del>
      <w:commentRangeEnd w:id="509"/>
      <w:del w:id="523" w:author="Zhou, Yujun" w:date="2020-05-05T12:20:00Z">
        <w:r w:rsidR="00A55FE4" w:rsidDel="001E2E79">
          <w:rPr>
            <w:rStyle w:val="CommentReference"/>
          </w:rPr>
          <w:commentReference w:id="509"/>
        </w:r>
      </w:del>
    </w:p>
    <w:p w14:paraId="15E4CD11" w14:textId="74CA859A" w:rsidR="001B7623" w:rsidDel="00436C40" w:rsidRDefault="00436C40" w:rsidP="00E46E13">
      <w:pPr>
        <w:spacing w:line="480" w:lineRule="auto"/>
        <w:rPr>
          <w:del w:id="524" w:author="Zhou, Yujun" w:date="2020-05-05T12:12:00Z"/>
          <w:rFonts w:ascii="Garamond" w:eastAsia="SimSun" w:hAnsi="Garamond" w:cs="Times"/>
          <w:color w:val="333333"/>
        </w:rPr>
      </w:pPr>
      <w:ins w:id="525" w:author="Zhou, Yujun" w:date="2020-05-05T12:12:00Z">
        <w:r>
          <w:rPr>
            <w:rFonts w:ascii="Garamond" w:eastAsia="SimSun" w:hAnsi="Garamond" w:cs="Times"/>
            <w:color w:val="333333"/>
          </w:rPr>
          <w:tab/>
        </w:r>
      </w:ins>
    </w:p>
    <w:p w14:paraId="3D36D8ED" w14:textId="6DA592FE" w:rsidR="00E46E13" w:rsidRDefault="008639E6" w:rsidP="00E46E13">
      <w:pPr>
        <w:spacing w:line="480" w:lineRule="auto"/>
        <w:rPr>
          <w:rFonts w:ascii="Garamond" w:eastAsia="SimSun" w:hAnsi="Garamond" w:cs="Times"/>
          <w:color w:val="333333"/>
        </w:rPr>
      </w:pPr>
      <w:r w:rsidRPr="00E46E13">
        <w:rPr>
          <w:rFonts w:ascii="Garamond" w:eastAsia="SimSun" w:hAnsi="Garamond" w:cs="Times"/>
          <w:color w:val="333333"/>
        </w:rPr>
        <w:t>Figure A</w:t>
      </w:r>
      <w:r w:rsidR="0009599B">
        <w:rPr>
          <w:rFonts w:ascii="Garamond" w:eastAsia="SimSun" w:hAnsi="Garamond" w:cs="Times"/>
          <w:color w:val="333333"/>
        </w:rPr>
        <w:t>4</w:t>
      </w:r>
      <w:r w:rsidRPr="00E46E13">
        <w:rPr>
          <w:rFonts w:ascii="Garamond" w:eastAsia="SimSun" w:hAnsi="Garamond" w:cs="Times"/>
          <w:color w:val="333333"/>
        </w:rPr>
        <w:t xml:space="preserve"> through Figure A</w:t>
      </w:r>
      <w:r w:rsidR="0009599B">
        <w:rPr>
          <w:rFonts w:ascii="Garamond" w:eastAsia="SimSun" w:hAnsi="Garamond" w:cs="Times"/>
          <w:color w:val="333333"/>
        </w:rPr>
        <w:t>7</w:t>
      </w:r>
      <w:r w:rsidRPr="00E46E13">
        <w:rPr>
          <w:rFonts w:ascii="Garamond" w:eastAsia="SimSun" w:hAnsi="Garamond" w:cs="Times"/>
          <w:color w:val="333333"/>
        </w:rPr>
        <w:t xml:space="preserve"> </w:t>
      </w:r>
      <w:r w:rsidR="00D80C9E" w:rsidRPr="00E46E13">
        <w:rPr>
          <w:rFonts w:ascii="Garamond" w:eastAsia="SimSun" w:hAnsi="Garamond" w:cs="Times"/>
          <w:color w:val="333333"/>
        </w:rPr>
        <w:t>present</w:t>
      </w:r>
      <w:r w:rsidR="00A96DDB">
        <w:rPr>
          <w:rFonts w:ascii="Garamond" w:eastAsia="SimSun" w:hAnsi="Garamond" w:cs="Times"/>
          <w:color w:val="333333"/>
        </w:rPr>
        <w:t>s</w:t>
      </w:r>
      <w:r w:rsidR="00D80C9E" w:rsidRPr="00E46E13">
        <w:rPr>
          <w:rFonts w:ascii="Garamond" w:eastAsia="SimSun" w:hAnsi="Garamond" w:cs="Times"/>
          <w:color w:val="333333"/>
        </w:rPr>
        <w:t xml:space="preserve"> </w:t>
      </w:r>
      <w:r w:rsidR="001E1A8C" w:rsidRPr="00E46E13">
        <w:rPr>
          <w:rFonts w:ascii="Garamond" w:eastAsia="SimSun" w:hAnsi="Garamond" w:cs="Times"/>
          <w:color w:val="333333"/>
        </w:rPr>
        <w:t xml:space="preserve">the regional error </w:t>
      </w:r>
      <w:commentRangeStart w:id="526"/>
      <w:r w:rsidR="001E1A8C" w:rsidRPr="00E46E13">
        <w:rPr>
          <w:rFonts w:ascii="Garamond" w:eastAsia="SimSun" w:hAnsi="Garamond" w:cs="Times"/>
          <w:color w:val="333333"/>
        </w:rPr>
        <w:t>analysis</w:t>
      </w:r>
      <w:commentRangeEnd w:id="526"/>
      <w:r w:rsidR="00004210">
        <w:rPr>
          <w:rStyle w:val="CommentReference"/>
        </w:rPr>
        <w:commentReference w:id="526"/>
      </w:r>
      <w:r w:rsidR="00004210">
        <w:rPr>
          <w:rFonts w:ascii="Garamond" w:eastAsia="SimSun" w:hAnsi="Garamond" w:cs="Times"/>
          <w:color w:val="333333"/>
        </w:rPr>
        <w:t>.</w:t>
      </w:r>
      <w:r w:rsidR="00607A32">
        <w:rPr>
          <w:rFonts w:ascii="Garamond" w:eastAsia="SimSun" w:hAnsi="Garamond" w:cs="Times"/>
          <w:color w:val="333333"/>
        </w:rPr>
        <w:t xml:space="preserve"> </w:t>
      </w:r>
      <w:r w:rsidR="001E1A8C" w:rsidRPr="00E46E13">
        <w:rPr>
          <w:rFonts w:ascii="Garamond" w:eastAsia="SimSun" w:hAnsi="Garamond" w:cs="Times"/>
          <w:color w:val="333333"/>
        </w:rPr>
        <w:t xml:space="preserve">The values are the </w:t>
      </w:r>
      <w:r w:rsidR="009727A0" w:rsidRPr="00E46E13">
        <w:rPr>
          <w:rFonts w:ascii="Garamond" w:eastAsia="SimSun" w:hAnsi="Garamond" w:cs="Times"/>
          <w:color w:val="333333"/>
        </w:rPr>
        <w:t>difference</w:t>
      </w:r>
      <w:r w:rsidR="001E1A8C" w:rsidRPr="00E46E13">
        <w:rPr>
          <w:rFonts w:ascii="Garamond" w:eastAsia="SimSun" w:hAnsi="Garamond" w:cs="Times"/>
          <w:color w:val="333333"/>
        </w:rPr>
        <w:t xml:space="preserve"> between the actual food security category and the predicted category using both the baseline and our machine learning model combined with oversampling techniques. </w:t>
      </w:r>
      <w:r w:rsidR="00C705F0" w:rsidRPr="00E46E13">
        <w:rPr>
          <w:rFonts w:ascii="Garamond" w:eastAsia="SimSun" w:hAnsi="Garamond" w:cs="Times"/>
          <w:color w:val="333333"/>
        </w:rPr>
        <w:t>Shown in green are clusters where we correctly predicted</w:t>
      </w:r>
      <w:r w:rsidR="009D49C4" w:rsidRPr="00E46E13">
        <w:rPr>
          <w:rFonts w:ascii="Garamond" w:eastAsia="SimSun" w:hAnsi="Garamond" w:cs="Times"/>
          <w:color w:val="333333"/>
        </w:rPr>
        <w:t xml:space="preserve"> the ground truth; </w:t>
      </w:r>
      <w:r w:rsidR="00F23C53" w:rsidRPr="00E46E13">
        <w:rPr>
          <w:rFonts w:ascii="Garamond" w:eastAsia="SimSun" w:hAnsi="Garamond" w:cs="Times"/>
          <w:color w:val="333333"/>
        </w:rPr>
        <w:t>red dots</w:t>
      </w:r>
      <w:r w:rsidR="009D49C4" w:rsidRPr="00E46E13">
        <w:rPr>
          <w:rFonts w:ascii="Garamond" w:eastAsia="SimSun" w:hAnsi="Garamond" w:cs="Times"/>
          <w:color w:val="333333"/>
        </w:rPr>
        <w:t xml:space="preserve"> and </w:t>
      </w:r>
      <w:r w:rsidR="00F23C53" w:rsidRPr="00E46E13">
        <w:rPr>
          <w:rFonts w:ascii="Garamond" w:eastAsia="SimSun" w:hAnsi="Garamond" w:cs="Times"/>
          <w:color w:val="333333"/>
        </w:rPr>
        <w:t xml:space="preserve">red diamonds are over prediction by one or two categories, respectively; blue dots and </w:t>
      </w:r>
      <w:r w:rsidR="008F1458" w:rsidRPr="00E46E13">
        <w:rPr>
          <w:rFonts w:ascii="Garamond" w:eastAsia="SimSun" w:hAnsi="Garamond" w:cs="Times"/>
          <w:color w:val="333333"/>
        </w:rPr>
        <w:t xml:space="preserve">blue are under prediction by one or two categories, respectively. </w:t>
      </w:r>
      <w:r w:rsidR="00D36205" w:rsidRPr="00E46E13">
        <w:rPr>
          <w:rFonts w:ascii="Garamond" w:eastAsia="SimSun" w:hAnsi="Garamond" w:cs="Times"/>
          <w:color w:val="333333"/>
        </w:rPr>
        <w:t>Here, over</w:t>
      </w:r>
      <w:r w:rsidR="00A96DDB">
        <w:rPr>
          <w:rFonts w:ascii="Garamond" w:eastAsia="SimSun" w:hAnsi="Garamond" w:cs="Times"/>
          <w:color w:val="333333"/>
        </w:rPr>
        <w:t>-</w:t>
      </w:r>
      <w:r w:rsidR="00D36205" w:rsidRPr="00E46E13">
        <w:rPr>
          <w:rFonts w:ascii="Garamond" w:eastAsia="SimSun" w:hAnsi="Garamond" w:cs="Times"/>
          <w:color w:val="333333"/>
        </w:rPr>
        <w:t xml:space="preserve">prediction means the actual food status is lower than the predicted value and under prediction means actual food status is higher than the predicted value. Our models tend to generate more </w:t>
      </w:r>
      <w:r w:rsidR="00E96472" w:rsidRPr="00E46E13">
        <w:rPr>
          <w:rFonts w:ascii="Garamond" w:eastAsia="SimSun" w:hAnsi="Garamond" w:cs="Times"/>
          <w:color w:val="333333"/>
        </w:rPr>
        <w:t xml:space="preserve">overprediction than </w:t>
      </w:r>
      <w:r w:rsidR="00CF0E5C" w:rsidRPr="00E46E13">
        <w:rPr>
          <w:rFonts w:ascii="Garamond" w:eastAsia="SimSun" w:hAnsi="Garamond" w:cs="Times"/>
          <w:color w:val="333333"/>
        </w:rPr>
        <w:t>underprediction, especially</w:t>
      </w:r>
      <w:r w:rsidR="00BE504D" w:rsidRPr="00E46E13">
        <w:rPr>
          <w:rFonts w:ascii="Garamond" w:eastAsia="SimSun" w:hAnsi="Garamond" w:cs="Times"/>
          <w:color w:val="333333"/>
        </w:rPr>
        <w:t xml:space="preserve"> the baseline model and that would be the exact type of errors that we try to reduce</w:t>
      </w:r>
      <w:r w:rsidR="00913A7B" w:rsidRPr="00E46E13">
        <w:rPr>
          <w:rFonts w:ascii="Garamond" w:eastAsia="SimSun" w:hAnsi="Garamond" w:cs="Times"/>
          <w:color w:val="333333"/>
        </w:rPr>
        <w:t>.</w:t>
      </w:r>
    </w:p>
    <w:p w14:paraId="45044EA9" w14:textId="77777777" w:rsidR="00513CCD" w:rsidRPr="00E46E13" w:rsidRDefault="00513CCD" w:rsidP="00E46E13">
      <w:pPr>
        <w:spacing w:line="480" w:lineRule="auto"/>
        <w:rPr>
          <w:rFonts w:ascii="Garamond" w:eastAsia="SimSun" w:hAnsi="Garamond" w:cs="Times"/>
          <w:color w:val="333333"/>
        </w:rPr>
      </w:pPr>
    </w:p>
    <w:p w14:paraId="7E0011BE" w14:textId="3FCF34B5" w:rsidR="00C34FB6" w:rsidRDefault="00C34FB6" w:rsidP="00C34FB6">
      <w:pPr>
        <w:spacing w:line="480" w:lineRule="auto"/>
        <w:rPr>
          <w:rFonts w:ascii="Garamond" w:eastAsia="SimSun" w:hAnsi="Garamond" w:cs="Times"/>
          <w:b/>
          <w:i/>
          <w:color w:val="333333"/>
        </w:rPr>
      </w:pPr>
      <w:r>
        <w:rPr>
          <w:rFonts w:ascii="Garamond" w:eastAsia="SimSun" w:hAnsi="Garamond" w:cs="Times"/>
          <w:b/>
          <w:i/>
          <w:color w:val="333333"/>
        </w:rPr>
        <w:t>Alternative outcome variable</w:t>
      </w:r>
    </w:p>
    <w:p w14:paraId="0B25D701" w14:textId="55E58F8D" w:rsidR="00C34FB6" w:rsidRPr="00C34FB6" w:rsidRDefault="00C34FB6" w:rsidP="00C34FB6">
      <w:pPr>
        <w:spacing w:line="480" w:lineRule="auto"/>
        <w:rPr>
          <w:rFonts w:ascii="Garamond" w:eastAsia="SimSun" w:hAnsi="Garamond" w:cs="Times"/>
          <w:bCs/>
          <w:iCs/>
          <w:color w:val="333333"/>
        </w:rPr>
      </w:pPr>
      <w:r>
        <w:rPr>
          <w:rFonts w:ascii="Garamond" w:eastAsia="SimSun" w:hAnsi="Garamond" w:cs="Times"/>
          <w:bCs/>
          <w:iCs/>
          <w:color w:val="333333"/>
        </w:rPr>
        <w:t xml:space="preserve">In </w:t>
      </w:r>
      <w:r w:rsidR="00BC2D6E">
        <w:rPr>
          <w:rFonts w:ascii="Garamond" w:eastAsia="SimSun" w:hAnsi="Garamond" w:cs="Times"/>
          <w:bCs/>
          <w:iCs/>
          <w:color w:val="333333"/>
        </w:rPr>
        <w:t>T</w:t>
      </w:r>
      <w:r>
        <w:rPr>
          <w:rFonts w:ascii="Garamond" w:eastAsia="SimSun" w:hAnsi="Garamond" w:cs="Times"/>
          <w:bCs/>
          <w:iCs/>
          <w:color w:val="333333"/>
        </w:rPr>
        <w:t xml:space="preserve">able </w:t>
      </w:r>
      <w:r w:rsidRPr="00BA059C">
        <w:rPr>
          <w:rFonts w:ascii="Garamond" w:eastAsia="SimSun" w:hAnsi="Garamond" w:cs="Times"/>
          <w:bCs/>
          <w:iCs/>
          <w:color w:val="333333"/>
        </w:rPr>
        <w:t>A4</w:t>
      </w:r>
      <w:r>
        <w:rPr>
          <w:rFonts w:ascii="Garamond" w:eastAsia="SimSun" w:hAnsi="Garamond" w:cs="Times"/>
          <w:bCs/>
          <w:iCs/>
          <w:color w:val="333333"/>
        </w:rPr>
        <w:t xml:space="preserve">, we present the results using an alternative village </w:t>
      </w:r>
      <w:r w:rsidR="00E74E92">
        <w:rPr>
          <w:rFonts w:ascii="Garamond" w:eastAsia="SimSun" w:hAnsi="Garamond" w:cs="Times"/>
          <w:bCs/>
          <w:iCs/>
          <w:color w:val="333333"/>
        </w:rPr>
        <w:t>level outcome variable</w:t>
      </w:r>
      <w:r w:rsidR="00606E25">
        <w:rPr>
          <w:rFonts w:ascii="Garamond" w:eastAsia="SimSun" w:hAnsi="Garamond" w:cs="Times"/>
          <w:bCs/>
          <w:iCs/>
          <w:color w:val="333333"/>
        </w:rPr>
        <w:t xml:space="preserve"> as the percentage</w:t>
      </w:r>
      <w:r w:rsidR="00A96DDB">
        <w:rPr>
          <w:rFonts w:ascii="Garamond" w:eastAsia="SimSun" w:hAnsi="Garamond" w:cs="Times"/>
          <w:bCs/>
          <w:iCs/>
          <w:color w:val="333333"/>
        </w:rPr>
        <w:t xml:space="preserve"> of</w:t>
      </w:r>
      <w:r w:rsidR="00606E25">
        <w:rPr>
          <w:rFonts w:ascii="Garamond" w:eastAsia="SimSun" w:hAnsi="Garamond" w:cs="Times"/>
          <w:bCs/>
          <w:iCs/>
          <w:color w:val="333333"/>
        </w:rPr>
        <w:t xml:space="preserve"> households in the most food</w:t>
      </w:r>
      <w:r w:rsidR="00A96DDB">
        <w:rPr>
          <w:rFonts w:ascii="Garamond" w:eastAsia="SimSun" w:hAnsi="Garamond" w:cs="Times"/>
          <w:bCs/>
          <w:iCs/>
          <w:color w:val="333333"/>
        </w:rPr>
        <w:t>-</w:t>
      </w:r>
      <w:r w:rsidR="00606E25">
        <w:rPr>
          <w:rFonts w:ascii="Garamond" w:eastAsia="SimSun" w:hAnsi="Garamond" w:cs="Times"/>
          <w:bCs/>
          <w:iCs/>
          <w:color w:val="333333"/>
        </w:rPr>
        <w:t>insecure category</w:t>
      </w:r>
      <w:ins w:id="527" w:author="Zhou, Yujun" w:date="2020-05-05T12:21:00Z">
        <w:r w:rsidR="00490C64">
          <w:rPr>
            <w:rFonts w:ascii="Garamond" w:eastAsia="SimSun" w:hAnsi="Garamond" w:cs="Times"/>
            <w:bCs/>
            <w:iCs/>
            <w:color w:val="333333"/>
          </w:rPr>
          <w:t xml:space="preserve"> in the entire village</w:t>
        </w:r>
      </w:ins>
      <w:r w:rsidR="00D821A1">
        <w:rPr>
          <w:rFonts w:ascii="Garamond" w:eastAsia="SimSun" w:hAnsi="Garamond" w:cs="Times"/>
          <w:bCs/>
          <w:iCs/>
          <w:color w:val="333333"/>
        </w:rPr>
        <w:t xml:space="preserve">. </w:t>
      </w:r>
      <w:ins w:id="528" w:author="Zhou, Yujun" w:date="2020-05-05T12:22:00Z">
        <w:r w:rsidR="006F15C7">
          <w:rPr>
            <w:rFonts w:ascii="Garamond" w:eastAsia="SimSun" w:hAnsi="Garamond" w:cs="Times"/>
            <w:bCs/>
            <w:iCs/>
            <w:color w:val="333333"/>
          </w:rPr>
          <w:t>Utilizing the same set of variables, we train several regression models (</w:t>
        </w:r>
      </w:ins>
      <w:ins w:id="529" w:author="Zhou, Yujun" w:date="2020-05-05T12:23:00Z">
        <w:r w:rsidR="006F15C7">
          <w:rPr>
            <w:rFonts w:ascii="Garamond" w:eastAsia="SimSun" w:hAnsi="Garamond" w:cs="Times"/>
            <w:bCs/>
            <w:iCs/>
            <w:color w:val="333333"/>
          </w:rPr>
          <w:t xml:space="preserve">LASSO, </w:t>
        </w:r>
        <w:proofErr w:type="spellStart"/>
        <w:r w:rsidR="006F15C7">
          <w:rPr>
            <w:rFonts w:ascii="Garamond" w:eastAsia="SimSun" w:hAnsi="Garamond" w:cs="Times"/>
            <w:bCs/>
            <w:iCs/>
            <w:color w:val="333333"/>
          </w:rPr>
          <w:t>ElasticNet</w:t>
        </w:r>
        <w:proofErr w:type="spellEnd"/>
        <w:r w:rsidR="006F15C7">
          <w:rPr>
            <w:rFonts w:ascii="Garamond" w:eastAsia="SimSun" w:hAnsi="Garamond" w:cs="Times"/>
            <w:bCs/>
            <w:iCs/>
            <w:color w:val="333333"/>
          </w:rPr>
          <w:t>, and Random Forest Regressor, compared to a baseline of linear regressions</w:t>
        </w:r>
      </w:ins>
      <w:ins w:id="530" w:author="Zhou, Yujun" w:date="2020-05-05T12:22:00Z">
        <w:r w:rsidR="006F15C7">
          <w:rPr>
            <w:rFonts w:ascii="Garamond" w:eastAsia="SimSun" w:hAnsi="Garamond" w:cs="Times"/>
            <w:bCs/>
            <w:iCs/>
            <w:color w:val="333333"/>
          </w:rPr>
          <w:t>)</w:t>
        </w:r>
      </w:ins>
      <w:ins w:id="531" w:author="Zhou, Yujun" w:date="2020-05-05T12:23:00Z">
        <w:r w:rsidR="006F15C7">
          <w:rPr>
            <w:rFonts w:ascii="Garamond" w:eastAsia="SimSun" w:hAnsi="Garamond" w:cs="Times"/>
            <w:bCs/>
            <w:iCs/>
            <w:color w:val="333333"/>
          </w:rPr>
          <w:t xml:space="preserve"> to predict this continuous outcome variable. </w:t>
        </w:r>
      </w:ins>
      <w:r w:rsidR="00F9381A">
        <w:rPr>
          <w:rFonts w:ascii="Garamond" w:eastAsia="SimSun" w:hAnsi="Garamond" w:cs="Times"/>
          <w:bCs/>
          <w:iCs/>
          <w:color w:val="333333"/>
        </w:rPr>
        <w:t xml:space="preserve">However, </w:t>
      </w:r>
      <w:r w:rsidR="00186034">
        <w:rPr>
          <w:rFonts w:ascii="Garamond" w:eastAsia="SimSun" w:hAnsi="Garamond" w:cs="Times"/>
          <w:bCs/>
          <w:iCs/>
          <w:color w:val="333333"/>
        </w:rPr>
        <w:t xml:space="preserve">the R squared of this metric </w:t>
      </w:r>
      <w:ins w:id="532" w:author="Zhou, Yujun" w:date="2020-05-05T12:24:00Z">
        <w:r w:rsidR="00A56863">
          <w:rPr>
            <w:rFonts w:ascii="Garamond" w:eastAsia="SimSun" w:hAnsi="Garamond" w:cs="Times"/>
            <w:bCs/>
            <w:iCs/>
            <w:color w:val="333333"/>
          </w:rPr>
          <w:t>too</w:t>
        </w:r>
      </w:ins>
      <w:del w:id="533" w:author="Zhou, Yujun" w:date="2020-05-05T12:24:00Z">
        <w:r w:rsidR="00186034" w:rsidDel="00A56863">
          <w:rPr>
            <w:rFonts w:ascii="Garamond" w:eastAsia="SimSun" w:hAnsi="Garamond" w:cs="Times"/>
            <w:bCs/>
            <w:iCs/>
            <w:color w:val="333333"/>
          </w:rPr>
          <w:delText>are relatively</w:delText>
        </w:r>
      </w:del>
      <w:r w:rsidR="00186034">
        <w:rPr>
          <w:rFonts w:ascii="Garamond" w:eastAsia="SimSun" w:hAnsi="Garamond" w:cs="Times"/>
          <w:bCs/>
          <w:iCs/>
          <w:color w:val="333333"/>
        </w:rPr>
        <w:t xml:space="preserve"> low (0.1 to 0.25) to show </w:t>
      </w:r>
      <w:ins w:id="534" w:author="Zhou, Yujun" w:date="2020-05-05T12:24:00Z">
        <w:r w:rsidR="00A56863">
          <w:rPr>
            <w:rFonts w:ascii="Garamond" w:eastAsia="SimSun" w:hAnsi="Garamond" w:cs="Times"/>
            <w:bCs/>
            <w:iCs/>
            <w:color w:val="333333"/>
          </w:rPr>
          <w:t xml:space="preserve">that we have </w:t>
        </w:r>
      </w:ins>
      <w:del w:id="535" w:author="Zhou, Yujun" w:date="2020-05-05T12:24:00Z">
        <w:r w:rsidR="00186034" w:rsidDel="00A56863">
          <w:rPr>
            <w:rFonts w:ascii="Garamond" w:eastAsia="SimSun" w:hAnsi="Garamond" w:cs="Times"/>
            <w:bCs/>
            <w:iCs/>
            <w:color w:val="333333"/>
          </w:rPr>
          <w:delText xml:space="preserve">that meaningful </w:delText>
        </w:r>
      </w:del>
      <w:r w:rsidR="00781FA1">
        <w:rPr>
          <w:rFonts w:ascii="Garamond" w:eastAsia="SimSun" w:hAnsi="Garamond" w:cs="Times"/>
          <w:bCs/>
          <w:iCs/>
          <w:color w:val="333333"/>
        </w:rPr>
        <w:t>capture</w:t>
      </w:r>
      <w:ins w:id="536" w:author="Zhou, Yujun" w:date="2020-05-05T12:24:00Z">
        <w:r w:rsidR="00A56863">
          <w:rPr>
            <w:rFonts w:ascii="Garamond" w:eastAsia="SimSun" w:hAnsi="Garamond" w:cs="Times"/>
            <w:bCs/>
            <w:iCs/>
            <w:color w:val="333333"/>
          </w:rPr>
          <w:t>d</w:t>
        </w:r>
      </w:ins>
      <w:r w:rsidR="00781FA1">
        <w:rPr>
          <w:rFonts w:ascii="Garamond" w:eastAsia="SimSun" w:hAnsi="Garamond" w:cs="Times"/>
          <w:bCs/>
          <w:iCs/>
          <w:color w:val="333333"/>
        </w:rPr>
        <w:t xml:space="preserve"> the villages with </w:t>
      </w:r>
      <w:r w:rsidR="00A96DDB">
        <w:rPr>
          <w:rFonts w:ascii="Garamond" w:eastAsia="SimSun" w:hAnsi="Garamond" w:cs="Times"/>
          <w:bCs/>
          <w:iCs/>
          <w:color w:val="333333"/>
        </w:rPr>
        <w:t xml:space="preserve">a </w:t>
      </w:r>
      <w:r w:rsidR="00781FA1">
        <w:rPr>
          <w:rFonts w:ascii="Garamond" w:eastAsia="SimSun" w:hAnsi="Garamond" w:cs="Times"/>
          <w:bCs/>
          <w:iCs/>
          <w:color w:val="333333"/>
        </w:rPr>
        <w:t xml:space="preserve">higher percentage of </w:t>
      </w:r>
      <w:r w:rsidR="00A872A1">
        <w:rPr>
          <w:rFonts w:ascii="Garamond" w:eastAsia="SimSun" w:hAnsi="Garamond" w:cs="Times"/>
          <w:bCs/>
          <w:iCs/>
          <w:color w:val="333333"/>
        </w:rPr>
        <w:t>food</w:t>
      </w:r>
      <w:r w:rsidR="00A96DDB">
        <w:rPr>
          <w:rFonts w:ascii="Garamond" w:eastAsia="SimSun" w:hAnsi="Garamond" w:cs="Times"/>
          <w:bCs/>
          <w:iCs/>
          <w:color w:val="333333"/>
        </w:rPr>
        <w:t>-</w:t>
      </w:r>
      <w:r w:rsidR="00A872A1">
        <w:rPr>
          <w:rFonts w:ascii="Garamond" w:eastAsia="SimSun" w:hAnsi="Garamond" w:cs="Times"/>
          <w:bCs/>
          <w:iCs/>
          <w:color w:val="333333"/>
        </w:rPr>
        <w:t xml:space="preserve">insecure households. </w:t>
      </w:r>
      <w:r w:rsidR="0002226F">
        <w:rPr>
          <w:rFonts w:ascii="Garamond" w:eastAsia="SimSun" w:hAnsi="Garamond" w:cs="Times"/>
          <w:bCs/>
          <w:iCs/>
          <w:color w:val="333333"/>
        </w:rPr>
        <w:t>Results show we tend to underpredict the percentage of food</w:t>
      </w:r>
      <w:r w:rsidR="00A96DDB">
        <w:rPr>
          <w:rFonts w:ascii="Garamond" w:eastAsia="SimSun" w:hAnsi="Garamond" w:cs="Times"/>
          <w:bCs/>
          <w:iCs/>
          <w:color w:val="333333"/>
        </w:rPr>
        <w:t>-</w:t>
      </w:r>
      <w:r w:rsidR="0002226F">
        <w:rPr>
          <w:rFonts w:ascii="Garamond" w:eastAsia="SimSun" w:hAnsi="Garamond" w:cs="Times"/>
          <w:bCs/>
          <w:iCs/>
          <w:color w:val="333333"/>
        </w:rPr>
        <w:t xml:space="preserve">insecure households, which is </w:t>
      </w:r>
      <w:r w:rsidR="00F67FD8">
        <w:rPr>
          <w:rFonts w:ascii="Garamond" w:eastAsia="SimSun" w:hAnsi="Garamond" w:cs="Times"/>
          <w:bCs/>
          <w:iCs/>
          <w:color w:val="333333"/>
        </w:rPr>
        <w:t xml:space="preserve">consistent with </w:t>
      </w:r>
      <w:r w:rsidR="0002226F">
        <w:rPr>
          <w:rFonts w:ascii="Garamond" w:eastAsia="SimSun" w:hAnsi="Garamond" w:cs="Times"/>
          <w:bCs/>
          <w:iCs/>
          <w:color w:val="333333"/>
        </w:rPr>
        <w:t xml:space="preserve">our categorical </w:t>
      </w:r>
      <w:commentRangeStart w:id="537"/>
      <w:commentRangeStart w:id="538"/>
      <w:r w:rsidR="0002226F">
        <w:rPr>
          <w:rFonts w:ascii="Garamond" w:eastAsia="SimSun" w:hAnsi="Garamond" w:cs="Times"/>
          <w:bCs/>
          <w:iCs/>
          <w:color w:val="333333"/>
        </w:rPr>
        <w:t>analysis</w:t>
      </w:r>
      <w:commentRangeEnd w:id="537"/>
      <w:r w:rsidR="000566AF">
        <w:rPr>
          <w:rStyle w:val="CommentReference"/>
        </w:rPr>
        <w:commentReference w:id="537"/>
      </w:r>
      <w:commentRangeEnd w:id="538"/>
      <w:r w:rsidR="006F15C7">
        <w:rPr>
          <w:rStyle w:val="CommentReference"/>
        </w:rPr>
        <w:commentReference w:id="538"/>
      </w:r>
      <w:r w:rsidR="0002226F">
        <w:rPr>
          <w:rFonts w:ascii="Garamond" w:eastAsia="SimSun" w:hAnsi="Garamond" w:cs="Times"/>
          <w:bCs/>
          <w:iCs/>
          <w:color w:val="333333"/>
        </w:rPr>
        <w:t>.</w:t>
      </w:r>
    </w:p>
    <w:p w14:paraId="708868AC" w14:textId="34057A4B" w:rsidR="00C34FB6" w:rsidRDefault="00C34FB6" w:rsidP="00C34FB6">
      <w:pPr>
        <w:spacing w:line="480" w:lineRule="auto"/>
        <w:rPr>
          <w:rFonts w:ascii="Garamond" w:eastAsia="SimSun" w:hAnsi="Garamond" w:cs="Times"/>
          <w:b/>
          <w:iCs/>
          <w:color w:val="333333"/>
        </w:rPr>
      </w:pPr>
    </w:p>
    <w:p w14:paraId="6F8DC32E" w14:textId="77777777" w:rsidR="00A6118C" w:rsidRPr="009A2EB0" w:rsidRDefault="00A6118C" w:rsidP="00A6118C">
      <w:pPr>
        <w:spacing w:line="480" w:lineRule="auto"/>
        <w:rPr>
          <w:rFonts w:ascii="Garamond" w:eastAsia="SimSun" w:hAnsi="Garamond" w:cs="Times"/>
          <w:color w:val="333333"/>
        </w:rPr>
      </w:pPr>
      <w:r>
        <w:rPr>
          <w:rFonts w:ascii="Garamond" w:eastAsia="SimSun" w:hAnsi="Garamond" w:cs="Times"/>
          <w:b/>
          <w:i/>
          <w:color w:val="333333"/>
        </w:rPr>
        <w:t>F</w:t>
      </w:r>
      <w:r w:rsidRPr="004B5146">
        <w:rPr>
          <w:rFonts w:ascii="Garamond" w:eastAsia="SimSun" w:hAnsi="Garamond" w:cs="Times"/>
          <w:b/>
          <w:i/>
          <w:color w:val="333333"/>
        </w:rPr>
        <w:t>eature importance analysis</w:t>
      </w:r>
    </w:p>
    <w:p w14:paraId="2C85A596" w14:textId="5BFA41F6" w:rsidR="00A6118C" w:rsidRDefault="00A6118C" w:rsidP="00A6118C">
      <w:pPr>
        <w:spacing w:line="480" w:lineRule="auto"/>
        <w:rPr>
          <w:rFonts w:ascii="Garamond" w:eastAsia="SimSun" w:hAnsi="Garamond" w:cs="Times"/>
          <w:color w:val="333333"/>
        </w:rPr>
      </w:pPr>
      <w:r>
        <w:rPr>
          <w:rFonts w:ascii="Garamond" w:eastAsia="SimSun" w:hAnsi="Garamond" w:cs="Times"/>
          <w:color w:val="333333"/>
        </w:rPr>
        <w:t xml:space="preserve">Interpretability of the model matters. Identifying the variables that are essential to successfully capture insecure households can aid and offer guidance for future monitoring and aid work. Tree-based ML Models such as random forest and gradient boosting provide feature importance parameters as different variables offer different information gains in training the models. Table </w:t>
      </w:r>
      <w:r w:rsidR="000D021C">
        <w:rPr>
          <w:rFonts w:ascii="Garamond" w:eastAsia="SimSun" w:hAnsi="Garamond" w:cs="Times"/>
          <w:color w:val="333333"/>
        </w:rPr>
        <w:t xml:space="preserve">4 </w:t>
      </w:r>
      <w:r>
        <w:rPr>
          <w:rFonts w:ascii="Garamond" w:eastAsia="SimSun" w:hAnsi="Garamond" w:cs="Times"/>
          <w:color w:val="333333"/>
        </w:rPr>
        <w:lastRenderedPageBreak/>
        <w:t xml:space="preserve">presents the case of </w:t>
      </w:r>
      <w:r w:rsidR="00A96DDB">
        <w:rPr>
          <w:rFonts w:ascii="Garamond" w:eastAsia="SimSun" w:hAnsi="Garamond" w:cs="Times"/>
          <w:color w:val="333333"/>
        </w:rPr>
        <w:t xml:space="preserve">the </w:t>
      </w:r>
      <w:r>
        <w:rPr>
          <w:rFonts w:ascii="Garamond" w:eastAsia="SimSun" w:hAnsi="Garamond" w:cs="Times"/>
          <w:color w:val="333333"/>
        </w:rPr>
        <w:t xml:space="preserve">Random Forest model trained on </w:t>
      </w:r>
      <w:r w:rsidRPr="00942629">
        <w:rPr>
          <w:rFonts w:ascii="Garamond" w:eastAsia="SimSun" w:hAnsi="Garamond" w:cs="Times"/>
          <w:color w:val="333333"/>
        </w:rPr>
        <w:t>Malawi-FCS</w:t>
      </w:r>
      <w:r>
        <w:rPr>
          <w:rFonts w:ascii="Garamond" w:eastAsia="SimSun" w:hAnsi="Garamond" w:cs="Times"/>
          <w:color w:val="333333"/>
        </w:rPr>
        <w:t xml:space="preserve">, both the model trained on </w:t>
      </w:r>
      <w:r w:rsidR="00A96DDB">
        <w:rPr>
          <w:rFonts w:ascii="Garamond" w:eastAsia="SimSun" w:hAnsi="Garamond" w:cs="Times"/>
          <w:color w:val="333333"/>
        </w:rPr>
        <w:t xml:space="preserve">the </w:t>
      </w:r>
      <w:r>
        <w:rPr>
          <w:rFonts w:ascii="Garamond" w:eastAsia="SimSun" w:hAnsi="Garamond" w:cs="Times"/>
          <w:color w:val="333333"/>
        </w:rPr>
        <w:t>original dataset and the model trained on the dataset after doing the oversampling. In both cases,</w:t>
      </w:r>
      <w:del w:id="539" w:author="Baylis, Katherine R" w:date="2020-05-04T15:21:00Z">
        <w:r w:rsidDel="000566AF">
          <w:rPr>
            <w:rFonts w:ascii="Garamond" w:eastAsia="SimSun" w:hAnsi="Garamond" w:cs="Times"/>
            <w:color w:val="333333"/>
          </w:rPr>
          <w:delText xml:space="preserve"> the</w:delText>
        </w:r>
      </w:del>
      <w:r>
        <w:rPr>
          <w:rFonts w:ascii="Garamond" w:eastAsia="SimSun" w:hAnsi="Garamond" w:cs="Times"/>
          <w:color w:val="333333"/>
        </w:rPr>
        <w:t xml:space="preserve"> assets variables are on top of the list in classifying villages that are safe vs not, such as </w:t>
      </w:r>
      <w:ins w:id="540" w:author="Baylis, Katherine R" w:date="2020-05-04T15:21:00Z">
        <w:r w:rsidR="000566AF">
          <w:rPr>
            <w:rFonts w:ascii="Garamond" w:eastAsia="SimSun" w:hAnsi="Garamond" w:cs="Times"/>
            <w:color w:val="333333"/>
          </w:rPr>
          <w:t>the n</w:t>
        </w:r>
      </w:ins>
      <w:del w:id="541" w:author="Baylis, Katherine R" w:date="2020-05-04T15:21:00Z">
        <w:r w:rsidRPr="002670E9" w:rsidDel="000566AF">
          <w:rPr>
            <w:rFonts w:ascii="Garamond" w:eastAsia="SimSun" w:hAnsi="Garamond" w:cs="Times"/>
            <w:color w:val="333333"/>
          </w:rPr>
          <w:delText>N</w:delText>
        </w:r>
      </w:del>
      <w:r w:rsidRPr="002670E9">
        <w:rPr>
          <w:rFonts w:ascii="Garamond" w:eastAsia="SimSun" w:hAnsi="Garamond" w:cs="Times"/>
          <w:color w:val="333333"/>
        </w:rPr>
        <w:t xml:space="preserve">umber </w:t>
      </w:r>
      <w:r w:rsidR="00A96DDB">
        <w:rPr>
          <w:rFonts w:ascii="Garamond" w:eastAsia="SimSun" w:hAnsi="Garamond" w:cs="Times"/>
          <w:color w:val="333333"/>
        </w:rPr>
        <w:t xml:space="preserve">of </w:t>
      </w:r>
      <w:r w:rsidRPr="002670E9">
        <w:rPr>
          <w:rFonts w:ascii="Garamond" w:eastAsia="SimSun" w:hAnsi="Garamond" w:cs="Times"/>
          <w:color w:val="333333"/>
        </w:rPr>
        <w:t>cellphones</w:t>
      </w:r>
      <w:r>
        <w:rPr>
          <w:rFonts w:ascii="Garamond" w:eastAsia="SimSun" w:hAnsi="Garamond" w:cs="Times"/>
          <w:color w:val="333333"/>
        </w:rPr>
        <w:t xml:space="preserve"> owned, roof types, floor types, and asset index.</w:t>
      </w:r>
      <w:r w:rsidRPr="002670E9">
        <w:rPr>
          <w:rFonts w:ascii="Garamond" w:eastAsia="SimSun" w:hAnsi="Garamond" w:cs="Times"/>
          <w:color w:val="333333"/>
        </w:rPr>
        <w:t xml:space="preserve"> </w:t>
      </w:r>
      <w:r>
        <w:rPr>
          <w:rFonts w:ascii="Garamond" w:eastAsia="SimSun" w:hAnsi="Garamond" w:cs="Times"/>
          <w:color w:val="333333"/>
        </w:rPr>
        <w:t xml:space="preserve"> Geospatial variables related to distance to outside worlds, such as distance to road and population center, also explain more variations than the others. Weather variables, particularly drought-related (maximum days without rain, and </w:t>
      </w:r>
      <w:r w:rsidR="00A96DDB">
        <w:rPr>
          <w:rFonts w:ascii="Garamond" w:eastAsia="SimSun" w:hAnsi="Garamond" w:cs="Times"/>
          <w:color w:val="333333"/>
        </w:rPr>
        <w:t xml:space="preserve">the </w:t>
      </w:r>
      <w:r>
        <w:rPr>
          <w:rFonts w:ascii="Garamond" w:eastAsia="SimSun" w:hAnsi="Garamond" w:cs="Times"/>
          <w:color w:val="333333"/>
        </w:rPr>
        <w:t xml:space="preserve">first day of rain) and flood-related (precipitation in flood-prone regions) matters for the prediction. Market variables (Bean/maize prices and nuts market thinness) are more critical in the oversample training set than the original dataset. This result suggests the ability of market prices to better capture characteristics leading to food </w:t>
      </w:r>
      <w:commentRangeStart w:id="542"/>
      <w:r>
        <w:rPr>
          <w:rFonts w:ascii="Garamond" w:eastAsia="SimSun" w:hAnsi="Garamond" w:cs="Times"/>
          <w:color w:val="333333"/>
        </w:rPr>
        <w:t>insecurity</w:t>
      </w:r>
      <w:commentRangeEnd w:id="542"/>
      <w:r w:rsidR="000566AF">
        <w:rPr>
          <w:rStyle w:val="CommentReference"/>
        </w:rPr>
        <w:commentReference w:id="542"/>
      </w:r>
      <w:r>
        <w:rPr>
          <w:rFonts w:ascii="Garamond" w:eastAsia="SimSun" w:hAnsi="Garamond" w:cs="Times"/>
          <w:color w:val="333333"/>
        </w:rPr>
        <w:t xml:space="preserve">. </w:t>
      </w:r>
    </w:p>
    <w:p w14:paraId="513168C9" w14:textId="77777777" w:rsidR="00A6118C" w:rsidRPr="00A6118C" w:rsidDel="003F4116" w:rsidRDefault="00A6118C" w:rsidP="00C34FB6">
      <w:pPr>
        <w:spacing w:line="480" w:lineRule="auto"/>
        <w:rPr>
          <w:del w:id="543" w:author="Zhou, Yujun" w:date="2020-05-05T12:25:00Z"/>
          <w:rFonts w:ascii="Garamond" w:eastAsia="SimSun" w:hAnsi="Garamond" w:cs="Times"/>
          <w:b/>
          <w:iCs/>
          <w:color w:val="333333"/>
        </w:rPr>
      </w:pPr>
    </w:p>
    <w:p w14:paraId="48D6C657" w14:textId="580547F7" w:rsidR="00C34FB6" w:rsidDel="00E61D7F" w:rsidRDefault="00C34FB6" w:rsidP="00C34FB6">
      <w:pPr>
        <w:spacing w:line="480" w:lineRule="auto"/>
        <w:rPr>
          <w:del w:id="544" w:author="Zhou, Yujun" w:date="2020-05-05T11:42:00Z"/>
          <w:rFonts w:ascii="Garamond" w:eastAsia="SimSun" w:hAnsi="Garamond" w:cs="Times"/>
          <w:b/>
          <w:i/>
          <w:color w:val="333333"/>
        </w:rPr>
      </w:pPr>
      <w:del w:id="545" w:author="Zhou, Yujun" w:date="2020-05-05T11:42:00Z">
        <w:r w:rsidDel="00E61D7F">
          <w:rPr>
            <w:rFonts w:ascii="Garamond" w:eastAsia="SimSun" w:hAnsi="Garamond" w:cs="Times"/>
            <w:b/>
            <w:i/>
            <w:color w:val="333333"/>
          </w:rPr>
          <w:delText>Household level</w:delText>
        </w:r>
        <w:r w:rsidRPr="004B5146" w:rsidDel="00E61D7F">
          <w:rPr>
            <w:rFonts w:ascii="Garamond" w:eastAsia="SimSun" w:hAnsi="Garamond" w:cs="Times"/>
            <w:b/>
            <w:i/>
            <w:color w:val="333333"/>
          </w:rPr>
          <w:delText xml:space="preserve"> </w:delText>
        </w:r>
        <w:commentRangeStart w:id="546"/>
        <w:r w:rsidRPr="004B5146" w:rsidDel="00E61D7F">
          <w:rPr>
            <w:rFonts w:ascii="Garamond" w:eastAsia="SimSun" w:hAnsi="Garamond" w:cs="Times"/>
            <w:b/>
            <w:i/>
            <w:color w:val="333333"/>
          </w:rPr>
          <w:delText>analysis</w:delText>
        </w:r>
        <w:commentRangeEnd w:id="546"/>
        <w:r w:rsidR="000566AF" w:rsidDel="00E61D7F">
          <w:rPr>
            <w:rStyle w:val="CommentReference"/>
          </w:rPr>
          <w:commentReference w:id="546"/>
        </w:r>
        <w:r w:rsidRPr="004B5146" w:rsidDel="00E61D7F">
          <w:rPr>
            <w:rFonts w:ascii="Garamond" w:eastAsia="SimSun" w:hAnsi="Garamond" w:cs="Times"/>
            <w:b/>
            <w:i/>
            <w:color w:val="333333"/>
          </w:rPr>
          <w:delText xml:space="preserve"> </w:delText>
        </w:r>
      </w:del>
    </w:p>
    <w:p w14:paraId="20C83E88" w14:textId="262C4FAA" w:rsidR="006D1038" w:rsidRPr="003F6C92" w:rsidDel="00E61D7F" w:rsidRDefault="006D1038" w:rsidP="006D1038">
      <w:pPr>
        <w:spacing w:line="480" w:lineRule="auto"/>
        <w:rPr>
          <w:del w:id="547" w:author="Zhou, Yujun" w:date="2020-05-05T11:42:00Z"/>
          <w:rFonts w:ascii="Garamond" w:eastAsia="SimSun" w:hAnsi="Garamond" w:cs="Times"/>
          <w:bCs/>
          <w:iCs/>
          <w:color w:val="333333"/>
        </w:rPr>
      </w:pPr>
      <w:del w:id="548" w:author="Zhou, Yujun" w:date="2020-05-05T11:42:00Z">
        <w:r w:rsidDel="00E61D7F">
          <w:rPr>
            <w:rFonts w:ascii="Garamond" w:eastAsia="SimSun" w:hAnsi="Garamond" w:cs="Times"/>
            <w:bCs/>
            <w:iCs/>
            <w:color w:val="333333"/>
          </w:rPr>
          <w:delText xml:space="preserve">In the LSMS survey manual, the survey design first selects a number of enumeration areas (EAs) that are proportional to the population so </w:delText>
        </w:r>
        <w:r w:rsidR="009820F2" w:rsidDel="00E61D7F">
          <w:rPr>
            <w:rFonts w:ascii="Garamond" w:eastAsia="SimSun" w:hAnsi="Garamond" w:cs="Times"/>
            <w:bCs/>
            <w:iCs/>
            <w:color w:val="333333"/>
          </w:rPr>
          <w:delText xml:space="preserve">that the selected EAs are </w:delText>
        </w:r>
        <w:r w:rsidRPr="003F6C92" w:rsidDel="00E61D7F">
          <w:rPr>
            <w:rFonts w:ascii="Garamond" w:eastAsia="SimSun" w:hAnsi="Garamond" w:cs="Times"/>
            <w:bCs/>
            <w:iCs/>
            <w:color w:val="333333"/>
          </w:rPr>
          <w:delText xml:space="preserve">representative </w:delText>
        </w:r>
        <w:r w:rsidR="00C024DD" w:rsidDel="00E61D7F">
          <w:rPr>
            <w:rFonts w:ascii="Garamond" w:eastAsia="SimSun" w:hAnsi="Garamond" w:cs="Times"/>
            <w:bCs/>
            <w:iCs/>
            <w:color w:val="333333"/>
          </w:rPr>
          <w:delText xml:space="preserve">of </w:delText>
        </w:r>
        <w:r w:rsidRPr="003F6C92" w:rsidDel="00E61D7F">
          <w:rPr>
            <w:rFonts w:ascii="Garamond" w:eastAsia="SimSun" w:hAnsi="Garamond" w:cs="Times"/>
            <w:bCs/>
            <w:iCs/>
            <w:color w:val="333333"/>
          </w:rPr>
          <w:delText>the entire country</w:delText>
        </w:r>
        <w:r w:rsidR="004D1C9D" w:rsidDel="00E61D7F">
          <w:rPr>
            <w:rFonts w:ascii="Garamond" w:eastAsia="SimSun" w:hAnsi="Garamond" w:cs="Times"/>
            <w:bCs/>
            <w:iCs/>
            <w:color w:val="333333"/>
          </w:rPr>
          <w:delText xml:space="preserve">. Ten to twelve </w:delText>
        </w:r>
        <w:r w:rsidR="005E3F02" w:rsidDel="00E61D7F">
          <w:rPr>
            <w:rFonts w:ascii="Garamond" w:eastAsia="SimSun" w:hAnsi="Garamond" w:cs="Times"/>
            <w:bCs/>
            <w:iCs/>
            <w:color w:val="333333"/>
          </w:rPr>
          <w:delText>h</w:delText>
        </w:r>
        <w:r w:rsidR="004D1C9D" w:rsidDel="00E61D7F">
          <w:rPr>
            <w:rFonts w:ascii="Garamond" w:eastAsia="SimSun" w:hAnsi="Garamond" w:cs="Times"/>
            <w:bCs/>
            <w:iCs/>
            <w:color w:val="333333"/>
          </w:rPr>
          <w:delText xml:space="preserve">ouseholds </w:delText>
        </w:r>
        <w:r w:rsidR="005E3F02" w:rsidDel="00E61D7F">
          <w:rPr>
            <w:rFonts w:ascii="Garamond" w:eastAsia="SimSun" w:hAnsi="Garamond" w:cs="Times"/>
            <w:bCs/>
            <w:iCs/>
            <w:color w:val="333333"/>
          </w:rPr>
          <w:delText xml:space="preserve">are randomly </w:delText>
        </w:r>
        <w:r w:rsidRPr="003F6C92" w:rsidDel="00E61D7F">
          <w:rPr>
            <w:rFonts w:ascii="Garamond" w:eastAsia="SimSun" w:hAnsi="Garamond" w:cs="Times"/>
            <w:bCs/>
            <w:iCs/>
            <w:color w:val="333333"/>
          </w:rPr>
          <w:delText xml:space="preserve">selected in the second </w:delText>
        </w:r>
        <w:r w:rsidR="00E533E1" w:rsidRPr="003F6C92" w:rsidDel="00E61D7F">
          <w:rPr>
            <w:rFonts w:ascii="Garamond" w:eastAsia="SimSun" w:hAnsi="Garamond" w:cs="Times"/>
            <w:bCs/>
            <w:iCs/>
            <w:color w:val="333333"/>
          </w:rPr>
          <w:delText>stage,</w:delText>
        </w:r>
        <w:r w:rsidRPr="003F6C92" w:rsidDel="00E61D7F">
          <w:rPr>
            <w:rFonts w:ascii="Garamond" w:eastAsia="SimSun" w:hAnsi="Garamond" w:cs="Times"/>
            <w:bCs/>
            <w:iCs/>
            <w:color w:val="333333"/>
          </w:rPr>
          <w:delText xml:space="preserve"> </w:delText>
        </w:r>
        <w:r w:rsidR="008A136B" w:rsidDel="00E61D7F">
          <w:rPr>
            <w:rFonts w:ascii="Garamond" w:eastAsia="SimSun" w:hAnsi="Garamond" w:cs="Times"/>
            <w:bCs/>
            <w:iCs/>
            <w:color w:val="333333"/>
          </w:rPr>
          <w:delText xml:space="preserve">but they may or may </w:delText>
        </w:r>
        <w:r w:rsidR="003B320F" w:rsidDel="00E61D7F">
          <w:rPr>
            <w:rFonts w:ascii="Garamond" w:eastAsia="SimSun" w:hAnsi="Garamond" w:cs="Times"/>
            <w:bCs/>
            <w:iCs/>
            <w:color w:val="333333"/>
          </w:rPr>
          <w:delText>not be</w:delText>
        </w:r>
        <w:r w:rsidRPr="003F6C92" w:rsidDel="00E61D7F">
          <w:rPr>
            <w:rFonts w:ascii="Garamond" w:eastAsia="SimSun" w:hAnsi="Garamond" w:cs="Times"/>
            <w:bCs/>
            <w:iCs/>
            <w:color w:val="333333"/>
          </w:rPr>
          <w:delText xml:space="preserve"> representative of each EA. In other words, the </w:delText>
        </w:r>
      </w:del>
      <w:ins w:id="549" w:author="Baylis, Katherine R" w:date="2020-05-04T15:23:00Z">
        <w:del w:id="550" w:author="Zhou, Yujun" w:date="2020-05-05T11:42:00Z">
          <w:r w:rsidR="000566AF" w:rsidDel="00E61D7F">
            <w:rPr>
              <w:rFonts w:ascii="Garamond" w:eastAsia="SimSun" w:hAnsi="Garamond" w:cs="Times"/>
              <w:bCs/>
              <w:iCs/>
              <w:color w:val="333333"/>
            </w:rPr>
            <w:delText xml:space="preserve">food security measures for the </w:delText>
          </w:r>
        </w:del>
      </w:ins>
      <w:ins w:id="551" w:author="Baylis, Katherine R" w:date="2020-05-04T15:22:00Z">
        <w:del w:id="552" w:author="Zhou, Yujun" w:date="2020-05-05T11:42:00Z">
          <w:r w:rsidR="000566AF" w:rsidDel="00E61D7F">
            <w:rPr>
              <w:rFonts w:ascii="Garamond" w:eastAsia="SimSun" w:hAnsi="Garamond" w:cs="Times"/>
              <w:bCs/>
              <w:iCs/>
              <w:color w:val="333333"/>
            </w:rPr>
            <w:delText>clusters</w:delText>
          </w:r>
        </w:del>
      </w:ins>
      <w:del w:id="553" w:author="Zhou, Yujun" w:date="2020-05-05T11:42:00Z">
        <w:r w:rsidRPr="003F6C92" w:rsidDel="00E61D7F">
          <w:rPr>
            <w:rFonts w:ascii="Garamond" w:eastAsia="SimSun" w:hAnsi="Garamond" w:cs="Times"/>
            <w:bCs/>
            <w:iCs/>
            <w:color w:val="333333"/>
          </w:rPr>
          <w:delText>ones that we are able to predict are reflective of the food security status of households surveyed</w:delText>
        </w:r>
      </w:del>
      <w:ins w:id="554" w:author="Baylis, Katherine R" w:date="2020-05-04T15:22:00Z">
        <w:del w:id="555" w:author="Zhou, Yujun" w:date="2020-05-05T11:42:00Z">
          <w:r w:rsidR="000566AF" w:rsidDel="00E61D7F">
            <w:rPr>
              <w:rFonts w:ascii="Garamond" w:eastAsia="SimSun" w:hAnsi="Garamond" w:cs="Times"/>
              <w:bCs/>
              <w:iCs/>
              <w:color w:val="333333"/>
            </w:rPr>
            <w:delText xml:space="preserve"> in those clusters</w:delText>
          </w:r>
        </w:del>
      </w:ins>
      <w:del w:id="556" w:author="Zhou, Yujun" w:date="2020-05-05T11:42:00Z">
        <w:r w:rsidRPr="003F6C92" w:rsidDel="00E61D7F">
          <w:rPr>
            <w:rFonts w:ascii="Garamond" w:eastAsia="SimSun" w:hAnsi="Garamond" w:cs="Times"/>
            <w:bCs/>
            <w:iCs/>
            <w:color w:val="333333"/>
          </w:rPr>
          <w:delText xml:space="preserve"> only</w:delText>
        </w:r>
      </w:del>
      <w:ins w:id="557" w:author="Baylis, Katherine R" w:date="2020-05-04T15:22:00Z">
        <w:del w:id="558" w:author="Zhou, Yujun" w:date="2020-05-05T11:42:00Z">
          <w:r w:rsidR="000566AF" w:rsidDel="00E61D7F">
            <w:rPr>
              <w:rFonts w:ascii="Garamond" w:eastAsia="SimSun" w:hAnsi="Garamond" w:cs="Times"/>
              <w:bCs/>
              <w:iCs/>
              <w:color w:val="333333"/>
            </w:rPr>
            <w:delText>,</w:delText>
          </w:r>
        </w:del>
      </w:ins>
      <w:del w:id="559" w:author="Zhou, Yujun" w:date="2020-05-05T11:42:00Z">
        <w:r w:rsidRPr="003F6C92" w:rsidDel="00E61D7F">
          <w:rPr>
            <w:rFonts w:ascii="Garamond" w:eastAsia="SimSun" w:hAnsi="Garamond" w:cs="Times"/>
            <w:bCs/>
            <w:iCs/>
            <w:color w:val="333333"/>
          </w:rPr>
          <w:delText xml:space="preserve"> and sh</w:delText>
        </w:r>
      </w:del>
      <w:ins w:id="560" w:author="Baylis, Katherine R" w:date="2020-05-04T15:22:00Z">
        <w:del w:id="561" w:author="Zhou, Yujun" w:date="2020-05-05T11:42:00Z">
          <w:r w:rsidR="000566AF" w:rsidDel="00E61D7F">
            <w:rPr>
              <w:rFonts w:ascii="Garamond" w:eastAsia="SimSun" w:hAnsi="Garamond" w:cs="Times"/>
              <w:bCs/>
              <w:iCs/>
              <w:color w:val="333333"/>
            </w:rPr>
            <w:delText>ould</w:delText>
          </w:r>
        </w:del>
      </w:ins>
      <w:del w:id="562" w:author="Zhou, Yujun" w:date="2020-05-05T11:42:00Z">
        <w:r w:rsidRPr="003F6C92" w:rsidDel="00E61D7F">
          <w:rPr>
            <w:rFonts w:ascii="Garamond" w:eastAsia="SimSun" w:hAnsi="Garamond" w:cs="Times"/>
            <w:bCs/>
            <w:iCs/>
            <w:color w:val="333333"/>
          </w:rPr>
          <w:delText xml:space="preserve">all </w:delText>
        </w:r>
        <w:r w:rsidR="0034464C" w:rsidDel="00E61D7F">
          <w:rPr>
            <w:rFonts w:ascii="Garamond" w:eastAsia="SimSun" w:hAnsi="Garamond" w:cs="Times"/>
            <w:bCs/>
            <w:iCs/>
            <w:color w:val="333333"/>
          </w:rPr>
          <w:delText>not</w:delText>
        </w:r>
        <w:r w:rsidRPr="003F6C92" w:rsidDel="00E61D7F">
          <w:rPr>
            <w:rFonts w:ascii="Garamond" w:eastAsia="SimSun" w:hAnsi="Garamond" w:cs="Times"/>
            <w:bCs/>
            <w:iCs/>
            <w:color w:val="333333"/>
          </w:rPr>
          <w:delText xml:space="preserve"> be interpreted as the</w:delText>
        </w:r>
      </w:del>
      <w:ins w:id="563" w:author="Baylis, Katherine R" w:date="2020-05-04T15:23:00Z">
        <w:del w:id="564" w:author="Zhou, Yujun" w:date="2020-05-05T11:42:00Z">
          <w:r w:rsidR="000566AF" w:rsidDel="00E61D7F">
            <w:rPr>
              <w:rFonts w:ascii="Garamond" w:eastAsia="SimSun" w:hAnsi="Garamond" w:cs="Times"/>
              <w:bCs/>
              <w:iCs/>
              <w:color w:val="333333"/>
            </w:rPr>
            <w:delText xml:space="preserve"> true</w:delText>
          </w:r>
        </w:del>
      </w:ins>
      <w:del w:id="565" w:author="Zhou, Yujun" w:date="2020-05-05T11:42:00Z">
        <w:r w:rsidRPr="003F6C92" w:rsidDel="00E61D7F">
          <w:rPr>
            <w:rFonts w:ascii="Garamond" w:eastAsia="SimSun" w:hAnsi="Garamond" w:cs="Times"/>
            <w:bCs/>
            <w:iCs/>
            <w:color w:val="333333"/>
          </w:rPr>
          <w:delText xml:space="preserve"> average </w:delText>
        </w:r>
        <w:r w:rsidR="00343FB4" w:rsidDel="00E61D7F">
          <w:rPr>
            <w:rFonts w:ascii="Garamond" w:eastAsia="SimSun" w:hAnsi="Garamond" w:cs="Times"/>
            <w:bCs/>
            <w:iCs/>
            <w:color w:val="333333"/>
          </w:rPr>
          <w:delText xml:space="preserve">village or </w:delText>
        </w:r>
        <w:r w:rsidRPr="003F6C92" w:rsidDel="00E61D7F">
          <w:rPr>
            <w:rFonts w:ascii="Garamond" w:eastAsia="SimSun" w:hAnsi="Garamond" w:cs="Times"/>
            <w:bCs/>
            <w:iCs/>
            <w:color w:val="333333"/>
          </w:rPr>
          <w:delText>cluster</w:delText>
        </w:r>
        <w:r w:rsidR="00343FB4" w:rsidDel="00E61D7F">
          <w:rPr>
            <w:rFonts w:ascii="Garamond" w:eastAsia="SimSun" w:hAnsi="Garamond" w:cs="Times"/>
            <w:bCs/>
            <w:iCs/>
            <w:color w:val="333333"/>
          </w:rPr>
          <w:delText xml:space="preserve"> level</w:delText>
        </w:r>
        <w:r w:rsidRPr="003F6C92" w:rsidDel="00E61D7F">
          <w:rPr>
            <w:rFonts w:ascii="Garamond" w:eastAsia="SimSun" w:hAnsi="Garamond" w:cs="Times"/>
            <w:bCs/>
            <w:iCs/>
            <w:color w:val="333333"/>
          </w:rPr>
          <w:delText xml:space="preserve"> food security.  </w:delText>
        </w:r>
      </w:del>
    </w:p>
    <w:p w14:paraId="1CD10F6D" w14:textId="09BB6BF2" w:rsidR="009273A3" w:rsidDel="00E61D7F" w:rsidRDefault="00063948" w:rsidP="00C34FB6">
      <w:pPr>
        <w:spacing w:line="480" w:lineRule="auto"/>
        <w:rPr>
          <w:del w:id="566" w:author="Zhou, Yujun" w:date="2020-05-05T11:42:00Z"/>
          <w:rFonts w:ascii="Garamond" w:eastAsia="SimSun" w:hAnsi="Garamond" w:cs="Times"/>
          <w:bCs/>
          <w:iCs/>
          <w:color w:val="333333"/>
        </w:rPr>
      </w:pPr>
      <w:del w:id="567" w:author="Zhou, Yujun" w:date="2020-05-05T11:42:00Z">
        <w:r w:rsidDel="00E61D7F">
          <w:rPr>
            <w:rFonts w:ascii="Garamond" w:eastAsia="SimSun" w:hAnsi="Garamond" w:cs="Times"/>
            <w:bCs/>
            <w:iCs/>
            <w:color w:val="333333"/>
          </w:rPr>
          <w:delText xml:space="preserve">However, since </w:delText>
        </w:r>
        <w:r w:rsidR="00243E00" w:rsidDel="00E61D7F">
          <w:rPr>
            <w:rFonts w:ascii="Garamond" w:eastAsia="SimSun" w:hAnsi="Garamond" w:cs="Times"/>
            <w:bCs/>
            <w:iCs/>
            <w:color w:val="333333"/>
          </w:rPr>
          <w:delText xml:space="preserve">all of our variables are at the village level based on the geolocation of the clusters, the household level variations </w:delText>
        </w:r>
      </w:del>
      <w:ins w:id="568" w:author="Baylis, Katherine R" w:date="2020-05-04T15:23:00Z">
        <w:del w:id="569" w:author="Zhou, Yujun" w:date="2020-05-05T11:42:00Z">
          <w:r w:rsidR="000566AF" w:rsidDel="00E61D7F">
            <w:rPr>
              <w:rFonts w:ascii="Garamond" w:eastAsia="SimSun" w:hAnsi="Garamond" w:cs="Times"/>
              <w:bCs/>
              <w:iCs/>
              <w:color w:val="333333"/>
            </w:rPr>
            <w:delText>is</w:delText>
          </w:r>
        </w:del>
      </w:ins>
      <w:del w:id="570" w:author="Zhou, Yujun" w:date="2020-05-05T11:42:00Z">
        <w:r w:rsidR="00243E00" w:rsidDel="00E61D7F">
          <w:rPr>
            <w:rFonts w:ascii="Garamond" w:eastAsia="SimSun" w:hAnsi="Garamond" w:cs="Times"/>
            <w:bCs/>
            <w:iCs/>
            <w:color w:val="333333"/>
          </w:rPr>
          <w:delText xml:space="preserve">are not captured fully by our model. </w:delText>
        </w:r>
        <w:r w:rsidR="009273A3" w:rsidRPr="00C34FB6" w:rsidDel="00E61D7F">
          <w:rPr>
            <w:rFonts w:ascii="Garamond" w:eastAsia="SimSun" w:hAnsi="Garamond" w:cs="Times"/>
            <w:bCs/>
            <w:iCs/>
            <w:color w:val="333333"/>
          </w:rPr>
          <w:delText>In</w:delText>
        </w:r>
        <w:r w:rsidR="009273A3" w:rsidDel="00E61D7F">
          <w:rPr>
            <w:rFonts w:ascii="Garamond" w:eastAsia="SimSun" w:hAnsi="Garamond" w:cs="Times"/>
            <w:bCs/>
            <w:iCs/>
            <w:color w:val="333333"/>
          </w:rPr>
          <w:delText xml:space="preserve"> the Appendix Figure A8, we conduct the same type of analysis on the household level outcome </w:delText>
        </w:r>
        <w:commentRangeStart w:id="571"/>
        <w:commentRangeStart w:id="572"/>
        <w:r w:rsidR="009273A3" w:rsidDel="00E61D7F">
          <w:rPr>
            <w:rFonts w:ascii="Garamond" w:eastAsia="SimSun" w:hAnsi="Garamond" w:cs="Times"/>
            <w:bCs/>
            <w:iCs/>
            <w:color w:val="333333"/>
          </w:rPr>
          <w:delText>variables</w:delText>
        </w:r>
        <w:commentRangeEnd w:id="571"/>
        <w:r w:rsidR="000566AF" w:rsidDel="00E61D7F">
          <w:rPr>
            <w:rStyle w:val="CommentReference"/>
          </w:rPr>
          <w:commentReference w:id="571"/>
        </w:r>
        <w:commentRangeEnd w:id="572"/>
        <w:r w:rsidR="000566AF" w:rsidDel="00E61D7F">
          <w:rPr>
            <w:rStyle w:val="CommentReference"/>
          </w:rPr>
          <w:commentReference w:id="572"/>
        </w:r>
        <w:r w:rsidR="00FD6FD3" w:rsidDel="00E61D7F">
          <w:rPr>
            <w:rFonts w:ascii="Garamond" w:eastAsia="SimSun" w:hAnsi="Garamond" w:cs="Times"/>
            <w:bCs/>
            <w:iCs/>
            <w:color w:val="333333"/>
          </w:rPr>
          <w:delText>…</w:delText>
        </w:r>
      </w:del>
    </w:p>
    <w:p w14:paraId="1AF8A8AC" w14:textId="28DD86EE" w:rsidR="00586EEA" w:rsidRDefault="00586EEA">
      <w:pPr>
        <w:rPr>
          <w:rFonts w:ascii="Garamond" w:eastAsia="SimSun" w:hAnsi="Garamond" w:cs="Times"/>
          <w:b/>
          <w:bCs/>
          <w:color w:val="333333"/>
        </w:rPr>
      </w:pPr>
    </w:p>
    <w:p w14:paraId="558E2B1B" w14:textId="77777777" w:rsidR="00586EEA" w:rsidRDefault="00586EEA">
      <w:pPr>
        <w:rPr>
          <w:rFonts w:ascii="Garamond" w:eastAsia="SimSun" w:hAnsi="Garamond" w:cs="Times"/>
          <w:b/>
          <w:bCs/>
          <w:color w:val="333333"/>
        </w:rPr>
      </w:pPr>
    </w:p>
    <w:p w14:paraId="58F88295" w14:textId="2B9C331A" w:rsidR="00FF2837" w:rsidRPr="006E4474" w:rsidRDefault="004C15FE" w:rsidP="006E4474">
      <w:pPr>
        <w:pStyle w:val="ListParagraph"/>
        <w:numPr>
          <w:ilvl w:val="0"/>
          <w:numId w:val="7"/>
        </w:numPr>
        <w:rPr>
          <w:rFonts w:ascii="Garamond" w:eastAsia="SimSun" w:hAnsi="Garamond" w:cs="Times"/>
          <w:b/>
          <w:bCs/>
          <w:color w:val="333333"/>
        </w:rPr>
      </w:pPr>
      <w:del w:id="573" w:author="Zhou, Yujun" w:date="2020-05-05T12:26:00Z">
        <w:r w:rsidRPr="006E4474" w:rsidDel="00FF17EF">
          <w:rPr>
            <w:rFonts w:ascii="Garamond" w:eastAsia="SimSun" w:hAnsi="Garamond" w:cs="Times"/>
            <w:b/>
            <w:bCs/>
            <w:color w:val="333333"/>
          </w:rPr>
          <w:delText>Conclusion</w:delText>
        </w:r>
      </w:del>
      <w:ins w:id="574" w:author="Zhou, Yujun" w:date="2020-05-05T12:26:00Z">
        <w:r w:rsidR="00FF17EF">
          <w:rPr>
            <w:rFonts w:ascii="Garamond" w:eastAsia="SimSun" w:hAnsi="Garamond" w:cs="Times"/>
            <w:b/>
            <w:bCs/>
            <w:color w:val="333333"/>
          </w:rPr>
          <w:t xml:space="preserve">Policy </w:t>
        </w:r>
        <w:r w:rsidR="00523A0D">
          <w:rPr>
            <w:rFonts w:ascii="Garamond" w:eastAsia="SimSun" w:hAnsi="Garamond" w:cs="Times"/>
            <w:b/>
            <w:bCs/>
            <w:color w:val="333333"/>
          </w:rPr>
          <w:t>i</w:t>
        </w:r>
        <w:r w:rsidR="00FF17EF">
          <w:rPr>
            <w:rFonts w:ascii="Garamond" w:eastAsia="SimSun" w:hAnsi="Garamond" w:cs="Times"/>
            <w:b/>
            <w:bCs/>
            <w:color w:val="333333"/>
          </w:rPr>
          <w:t>mplication and future work</w:t>
        </w:r>
      </w:ins>
    </w:p>
    <w:p w14:paraId="408CFE56" w14:textId="4F18C5E1" w:rsidR="00FF2837" w:rsidDel="0043690E" w:rsidRDefault="00FF2837" w:rsidP="0043690E">
      <w:pPr>
        <w:spacing w:line="480" w:lineRule="auto"/>
        <w:ind w:left="360"/>
        <w:rPr>
          <w:del w:id="575" w:author="Zhou, Yujun" w:date="2020-05-05T12:39:00Z"/>
          <w:rFonts w:ascii="Garamond" w:eastAsia="SimSun" w:hAnsi="Garamond" w:cs="Times"/>
          <w:color w:val="333333"/>
        </w:rPr>
      </w:pPr>
    </w:p>
    <w:p w14:paraId="046C2368" w14:textId="4396F804" w:rsidR="0043690E" w:rsidRDefault="0043690E" w:rsidP="0043690E">
      <w:pPr>
        <w:ind w:left="360"/>
        <w:rPr>
          <w:rFonts w:ascii="Garamond" w:eastAsia="SimSun" w:hAnsi="Garamond" w:cs="Times"/>
          <w:color w:val="333333"/>
        </w:rPr>
      </w:pPr>
    </w:p>
    <w:p w14:paraId="4F9D66DE" w14:textId="26A20D8A" w:rsidR="00D92C56" w:rsidRDefault="0043690E" w:rsidP="00D92C56">
      <w:pPr>
        <w:spacing w:before="100" w:beforeAutospacing="1" w:after="100" w:afterAutospacing="1" w:line="480" w:lineRule="auto"/>
        <w:ind w:left="360"/>
        <w:rPr>
          <w:rFonts w:ascii="Garamond" w:eastAsia="SimSun" w:hAnsi="Garamond" w:cs="Times"/>
          <w:color w:val="333333"/>
        </w:rPr>
      </w:pPr>
      <w:r>
        <w:rPr>
          <w:rFonts w:ascii="Garamond" w:eastAsia="SimSun" w:hAnsi="Garamond" w:cs="Times"/>
          <w:color w:val="333333"/>
        </w:rPr>
        <w:t>Using the same set of procedure</w:t>
      </w:r>
      <w:r w:rsidR="00DD7020">
        <w:rPr>
          <w:rFonts w:ascii="Garamond" w:eastAsia="SimSun" w:hAnsi="Garamond" w:cs="Times"/>
          <w:color w:val="333333"/>
        </w:rPr>
        <w:t>s</w:t>
      </w:r>
      <w:r>
        <w:rPr>
          <w:rFonts w:ascii="Garamond" w:eastAsia="SimSun" w:hAnsi="Garamond" w:cs="Times"/>
          <w:color w:val="333333"/>
        </w:rPr>
        <w:t xml:space="preserve"> of data collection, data transformation, model training and performance </w:t>
      </w:r>
      <w:r w:rsidR="00DD7020">
        <w:rPr>
          <w:rFonts w:ascii="Garamond" w:eastAsia="SimSun" w:hAnsi="Garamond" w:cs="Times"/>
          <w:color w:val="333333"/>
        </w:rPr>
        <w:t>evaluation, our model prove</w:t>
      </w:r>
      <w:r w:rsidR="00A96DDB">
        <w:rPr>
          <w:rFonts w:ascii="Garamond" w:eastAsia="SimSun" w:hAnsi="Garamond" w:cs="Times"/>
          <w:color w:val="333333"/>
        </w:rPr>
        <w:t>s</w:t>
      </w:r>
      <w:r w:rsidR="00DD7020">
        <w:rPr>
          <w:rFonts w:ascii="Garamond" w:eastAsia="SimSun" w:hAnsi="Garamond" w:cs="Times"/>
          <w:color w:val="333333"/>
        </w:rPr>
        <w:t xml:space="preserve"> to be generalizable and consistent </w:t>
      </w:r>
      <w:r w:rsidR="00DD7020">
        <w:rPr>
          <w:rFonts w:ascii="Garamond" w:eastAsia="SimSun" w:hAnsi="Garamond" w:cs="Times"/>
          <w:color w:val="333333"/>
        </w:rPr>
        <w:t>for three different countries in Sub</w:t>
      </w:r>
      <w:r w:rsidR="00DE246E">
        <w:rPr>
          <w:rFonts w:ascii="Garamond" w:eastAsia="SimSun" w:hAnsi="Garamond" w:cs="Times"/>
          <w:color w:val="333333"/>
        </w:rPr>
        <w:t>-</w:t>
      </w:r>
      <w:r w:rsidR="00DD7020">
        <w:rPr>
          <w:rFonts w:ascii="Garamond" w:eastAsia="SimSun" w:hAnsi="Garamond" w:cs="Times"/>
          <w:color w:val="333333"/>
        </w:rPr>
        <w:t>Saharan Africa</w:t>
      </w:r>
      <w:r w:rsidR="00DD7020">
        <w:rPr>
          <w:rFonts w:ascii="Garamond" w:eastAsia="SimSun" w:hAnsi="Garamond" w:cs="Times"/>
          <w:color w:val="333333"/>
        </w:rPr>
        <w:t xml:space="preserve">. </w:t>
      </w:r>
      <w:r w:rsidR="00D92C56">
        <w:rPr>
          <w:rFonts w:ascii="Garamond" w:eastAsia="SimSun" w:hAnsi="Garamond" w:cs="Times"/>
          <w:color w:val="333333"/>
        </w:rPr>
        <w:t xml:space="preserve">Despite the difference in </w:t>
      </w:r>
      <w:r w:rsidR="00A4612C">
        <w:rPr>
          <w:rFonts w:ascii="Garamond" w:eastAsia="SimSun" w:hAnsi="Garamond" w:cs="Times"/>
          <w:color w:val="333333"/>
        </w:rPr>
        <w:t xml:space="preserve">the climate, socioeconomic </w:t>
      </w:r>
      <w:r w:rsidR="00F03F7B">
        <w:rPr>
          <w:rFonts w:ascii="Garamond" w:eastAsia="SimSun" w:hAnsi="Garamond" w:cs="Times"/>
          <w:color w:val="333333"/>
        </w:rPr>
        <w:t xml:space="preserve">status, </w:t>
      </w:r>
      <w:r w:rsidR="006A1507">
        <w:rPr>
          <w:rFonts w:ascii="Garamond" w:eastAsia="SimSun" w:hAnsi="Garamond" w:cs="Times"/>
          <w:color w:val="333333"/>
        </w:rPr>
        <w:t>availability,</w:t>
      </w:r>
      <w:r w:rsidR="00A4612C">
        <w:rPr>
          <w:rFonts w:ascii="Garamond" w:eastAsia="SimSun" w:hAnsi="Garamond" w:cs="Times"/>
          <w:color w:val="333333"/>
        </w:rPr>
        <w:t xml:space="preserve"> and quality of price data between the three countries, our method shows similar results on the ability to predict food security in another year. This is a step forward towards applying t</w:t>
      </w:r>
      <w:r w:rsidR="00DD7020">
        <w:rPr>
          <w:rFonts w:ascii="Garamond" w:eastAsia="SimSun" w:hAnsi="Garamond" w:cs="Times"/>
          <w:color w:val="333333"/>
        </w:rPr>
        <w:t xml:space="preserve">he same set of procedures </w:t>
      </w:r>
      <w:ins w:id="576" w:author="Zhou, Yujun" w:date="2020-05-05T12:26:00Z">
        <w:r w:rsidR="00DD7020" w:rsidRPr="00FF17EF">
          <w:rPr>
            <w:rFonts w:ascii="Garamond" w:eastAsia="SimSun" w:hAnsi="Garamond" w:cs="Times"/>
            <w:color w:val="333333"/>
          </w:rPr>
          <w:t xml:space="preserve">to </w:t>
        </w:r>
      </w:ins>
      <w:r w:rsidR="00DD7020">
        <w:rPr>
          <w:rFonts w:ascii="Garamond" w:eastAsia="SimSun" w:hAnsi="Garamond" w:cs="Times"/>
          <w:color w:val="333333"/>
        </w:rPr>
        <w:t xml:space="preserve">countries and areas without frequent and spatial granular household surveys. </w:t>
      </w:r>
    </w:p>
    <w:p w14:paraId="343452EE" w14:textId="6E03E62C" w:rsidR="00C51C1A" w:rsidRDefault="00C51C1A" w:rsidP="00D92C56">
      <w:pPr>
        <w:spacing w:before="100" w:beforeAutospacing="1" w:after="100" w:afterAutospacing="1" w:line="480" w:lineRule="auto"/>
        <w:ind w:left="360"/>
        <w:rPr>
          <w:rFonts w:ascii="Garamond" w:eastAsia="SimSun" w:hAnsi="Garamond" w:cs="Times"/>
          <w:color w:val="333333"/>
        </w:rPr>
      </w:pPr>
      <w:r>
        <w:rPr>
          <w:rFonts w:ascii="Garamond" w:eastAsia="SimSun" w:hAnsi="Garamond" w:cs="Times"/>
          <w:color w:val="333333"/>
        </w:rPr>
        <w:t>Instead of trying to learn the entire distribution of food security outcomes, our paper switches the focus to captur</w:t>
      </w:r>
      <w:r w:rsidR="0094143A">
        <w:rPr>
          <w:rFonts w:ascii="Garamond" w:eastAsia="SimSun" w:hAnsi="Garamond" w:cs="Times"/>
          <w:color w:val="333333"/>
        </w:rPr>
        <w:t>ing</w:t>
      </w:r>
      <w:r>
        <w:rPr>
          <w:rFonts w:ascii="Garamond" w:eastAsia="SimSun" w:hAnsi="Garamond" w:cs="Times"/>
          <w:color w:val="333333"/>
        </w:rPr>
        <w:t xml:space="preserve"> </w:t>
      </w:r>
      <w:r w:rsidR="0094143A">
        <w:rPr>
          <w:rFonts w:ascii="Garamond" w:eastAsia="SimSun" w:hAnsi="Garamond" w:cs="Times"/>
          <w:color w:val="333333"/>
        </w:rPr>
        <w:t>v</w:t>
      </w:r>
      <w:r>
        <w:rPr>
          <w:rFonts w:ascii="Garamond" w:eastAsia="SimSun" w:hAnsi="Garamond" w:cs="Times"/>
          <w:color w:val="333333"/>
        </w:rPr>
        <w:t xml:space="preserve">illages and households that are </w:t>
      </w:r>
      <w:r w:rsidR="00DE3A6B">
        <w:rPr>
          <w:rFonts w:ascii="Garamond" w:eastAsia="SimSun" w:hAnsi="Garamond" w:cs="Times"/>
          <w:color w:val="333333"/>
        </w:rPr>
        <w:t xml:space="preserve">more vulnerable to the risk of food shortage. </w:t>
      </w:r>
      <w:r w:rsidR="00BF1D00">
        <w:rPr>
          <w:rFonts w:ascii="Garamond" w:eastAsia="SimSun" w:hAnsi="Garamond" w:cs="Times"/>
          <w:color w:val="333333"/>
        </w:rPr>
        <w:t xml:space="preserve">Although machine learning models perform better than the baseline models in general, the exact choice of </w:t>
      </w:r>
      <w:r w:rsidR="00C973E8">
        <w:rPr>
          <w:rFonts w:ascii="Garamond" w:eastAsia="SimSun" w:hAnsi="Garamond" w:cs="Times"/>
          <w:color w:val="333333"/>
        </w:rPr>
        <w:t xml:space="preserve">probability </w:t>
      </w:r>
      <w:r w:rsidR="00BF1D00">
        <w:rPr>
          <w:rFonts w:ascii="Garamond" w:eastAsia="SimSun" w:hAnsi="Garamond" w:cs="Times"/>
          <w:color w:val="333333"/>
        </w:rPr>
        <w:t xml:space="preserve">threshold </w:t>
      </w:r>
      <w:r w:rsidR="00C973E8">
        <w:rPr>
          <w:rFonts w:ascii="Garamond" w:eastAsia="SimSun" w:hAnsi="Garamond" w:cs="Times"/>
          <w:color w:val="333333"/>
        </w:rPr>
        <w:t xml:space="preserve">to categorize food security status </w:t>
      </w:r>
      <w:r w:rsidR="00043D3C">
        <w:rPr>
          <w:rFonts w:ascii="Garamond" w:eastAsia="SimSun" w:hAnsi="Garamond" w:cs="Times"/>
          <w:color w:val="333333"/>
        </w:rPr>
        <w:t xml:space="preserve">remain to be a problem to </w:t>
      </w:r>
      <w:r w:rsidR="001A5AE2">
        <w:rPr>
          <w:rFonts w:ascii="Garamond" w:eastAsia="SimSun" w:hAnsi="Garamond" w:cs="Times"/>
          <w:color w:val="333333"/>
        </w:rPr>
        <w:t xml:space="preserve">be </w:t>
      </w:r>
      <w:r w:rsidR="00043D3C">
        <w:rPr>
          <w:rFonts w:ascii="Garamond" w:eastAsia="SimSun" w:hAnsi="Garamond" w:cs="Times"/>
          <w:color w:val="333333"/>
        </w:rPr>
        <w:t>solve</w:t>
      </w:r>
      <w:r w:rsidR="001A5AE2">
        <w:rPr>
          <w:rFonts w:ascii="Garamond" w:eastAsia="SimSun" w:hAnsi="Garamond" w:cs="Times"/>
          <w:color w:val="333333"/>
        </w:rPr>
        <w:t>d</w:t>
      </w:r>
      <w:r w:rsidR="00043D3C">
        <w:rPr>
          <w:rFonts w:ascii="Garamond" w:eastAsia="SimSun" w:hAnsi="Garamond" w:cs="Times"/>
          <w:color w:val="333333"/>
        </w:rPr>
        <w:t xml:space="preserve"> under different contexts</w:t>
      </w:r>
      <w:r w:rsidR="00C973E8">
        <w:rPr>
          <w:rFonts w:ascii="Garamond" w:eastAsia="SimSun" w:hAnsi="Garamond" w:cs="Times"/>
          <w:color w:val="333333"/>
        </w:rPr>
        <w:t xml:space="preserve"> that should take into account the policymakers’ time and resource constraint</w:t>
      </w:r>
      <w:r w:rsidR="004934FF">
        <w:rPr>
          <w:rFonts w:ascii="Garamond" w:eastAsia="SimSun" w:hAnsi="Garamond" w:cs="Times"/>
          <w:color w:val="333333"/>
        </w:rPr>
        <w:t>s to react</w:t>
      </w:r>
      <w:r w:rsidR="001A5AE2">
        <w:rPr>
          <w:rFonts w:ascii="Garamond" w:eastAsia="SimSun" w:hAnsi="Garamond" w:cs="Times"/>
          <w:color w:val="333333"/>
        </w:rPr>
        <w:t xml:space="preserve"> to </w:t>
      </w:r>
      <w:r w:rsidR="00A96DDB">
        <w:rPr>
          <w:rFonts w:ascii="Garamond" w:eastAsia="SimSun" w:hAnsi="Garamond" w:cs="Times"/>
          <w:color w:val="333333"/>
        </w:rPr>
        <w:t xml:space="preserve">the </w:t>
      </w:r>
      <w:r w:rsidR="006A1CF4">
        <w:rPr>
          <w:rFonts w:ascii="Garamond" w:eastAsia="SimSun" w:hAnsi="Garamond" w:cs="Times"/>
          <w:color w:val="333333"/>
        </w:rPr>
        <w:t>food security crisis</w:t>
      </w:r>
      <w:r w:rsidR="00043D3C">
        <w:rPr>
          <w:rFonts w:ascii="Garamond" w:eastAsia="SimSun" w:hAnsi="Garamond" w:cs="Times"/>
          <w:color w:val="333333"/>
        </w:rPr>
        <w:t>.</w:t>
      </w:r>
      <w:r w:rsidR="00D9584E">
        <w:rPr>
          <w:rFonts w:ascii="Garamond" w:eastAsia="SimSun" w:hAnsi="Garamond" w:cs="Times"/>
          <w:color w:val="333333"/>
        </w:rPr>
        <w:t xml:space="preserve"> Given the constraint of data </w:t>
      </w:r>
      <w:r w:rsidR="00D9584E">
        <w:rPr>
          <w:rFonts w:ascii="Garamond" w:eastAsia="SimSun" w:hAnsi="Garamond" w:cs="Times"/>
          <w:color w:val="333333"/>
        </w:rPr>
        <w:lastRenderedPageBreak/>
        <w:t>quality and availability, we cannot build perfect models</w:t>
      </w:r>
      <w:r w:rsidR="00BE4CF1">
        <w:rPr>
          <w:rFonts w:ascii="Garamond" w:eastAsia="SimSun" w:hAnsi="Garamond" w:cs="Times"/>
          <w:color w:val="333333"/>
        </w:rPr>
        <w:t xml:space="preserve"> for prediction</w:t>
      </w:r>
      <w:r w:rsidR="00D9584E">
        <w:rPr>
          <w:rFonts w:ascii="Garamond" w:eastAsia="SimSun" w:hAnsi="Garamond" w:cs="Times"/>
          <w:color w:val="333333"/>
        </w:rPr>
        <w:t xml:space="preserve">. </w:t>
      </w:r>
      <w:r w:rsidR="00BE4CF1">
        <w:rPr>
          <w:rFonts w:ascii="Garamond" w:eastAsia="SimSun" w:hAnsi="Garamond" w:cs="Times"/>
          <w:color w:val="333333"/>
        </w:rPr>
        <w:t>This analysis shows the importance of u</w:t>
      </w:r>
      <w:r w:rsidR="00D9584E">
        <w:rPr>
          <w:rFonts w:ascii="Garamond" w:eastAsia="SimSun" w:hAnsi="Garamond" w:cs="Times"/>
          <w:color w:val="333333"/>
        </w:rPr>
        <w:t>nderstanding the trade-off between mis</w:t>
      </w:r>
      <w:r w:rsidR="00BE4CF1">
        <w:rPr>
          <w:rFonts w:ascii="Garamond" w:eastAsia="SimSun" w:hAnsi="Garamond" w:cs="Times"/>
          <w:color w:val="333333"/>
        </w:rPr>
        <w:t xml:space="preserve">sing some villages that are in food shortage and mistakenly sending resources to villages that are not in desperate need </w:t>
      </w:r>
      <w:r w:rsidR="00F668D0">
        <w:rPr>
          <w:rFonts w:ascii="Garamond" w:eastAsia="SimSun" w:hAnsi="Garamond" w:cs="Times"/>
          <w:color w:val="333333"/>
        </w:rPr>
        <w:t>of</w:t>
      </w:r>
      <w:r w:rsidR="00BE4CF1">
        <w:rPr>
          <w:rFonts w:ascii="Garamond" w:eastAsia="SimSun" w:hAnsi="Garamond" w:cs="Times"/>
          <w:color w:val="333333"/>
        </w:rPr>
        <w:t xml:space="preserve"> help. </w:t>
      </w:r>
      <w:r w:rsidR="005C42B7">
        <w:rPr>
          <w:rFonts w:ascii="Garamond" w:eastAsia="SimSun" w:hAnsi="Garamond" w:cs="Times"/>
          <w:color w:val="333333"/>
        </w:rPr>
        <w:t xml:space="preserve">We would expect future work with more explicit data on the cost of misclassification to </w:t>
      </w:r>
      <w:r w:rsidR="00F668D0">
        <w:rPr>
          <w:rFonts w:ascii="Garamond" w:eastAsia="SimSun" w:hAnsi="Garamond" w:cs="Times"/>
          <w:color w:val="333333"/>
        </w:rPr>
        <w:t>choose</w:t>
      </w:r>
      <w:r w:rsidR="005C42B7">
        <w:rPr>
          <w:rFonts w:ascii="Garamond" w:eastAsia="SimSun" w:hAnsi="Garamond" w:cs="Times"/>
          <w:color w:val="333333"/>
        </w:rPr>
        <w:t xml:space="preserve"> </w:t>
      </w:r>
      <w:r w:rsidR="00F668D0">
        <w:rPr>
          <w:rFonts w:ascii="Garamond" w:eastAsia="SimSun" w:hAnsi="Garamond" w:cs="Times"/>
          <w:color w:val="333333"/>
        </w:rPr>
        <w:t xml:space="preserve">a more </w:t>
      </w:r>
      <w:r w:rsidR="005C42B7">
        <w:rPr>
          <w:rFonts w:ascii="Garamond" w:eastAsia="SimSun" w:hAnsi="Garamond" w:cs="Times"/>
          <w:color w:val="333333"/>
        </w:rPr>
        <w:t>practical</w:t>
      </w:r>
      <w:r w:rsidR="00F668D0">
        <w:rPr>
          <w:rFonts w:ascii="Garamond" w:eastAsia="SimSun" w:hAnsi="Garamond" w:cs="Times"/>
          <w:color w:val="333333"/>
        </w:rPr>
        <w:t xml:space="preserve"> </w:t>
      </w:r>
      <w:r w:rsidR="00F668D0">
        <w:rPr>
          <w:rFonts w:ascii="Garamond" w:eastAsia="SimSun" w:hAnsi="Garamond" w:cs="Times"/>
          <w:color w:val="333333"/>
        </w:rPr>
        <w:t>threshold</w:t>
      </w:r>
      <w:r w:rsidR="00F668D0">
        <w:rPr>
          <w:rFonts w:ascii="Garamond" w:eastAsia="SimSun" w:hAnsi="Garamond" w:cs="Times"/>
          <w:color w:val="333333"/>
        </w:rPr>
        <w:t xml:space="preserve"> for the context</w:t>
      </w:r>
      <w:r w:rsidR="005C42B7">
        <w:rPr>
          <w:rFonts w:ascii="Garamond" w:eastAsia="SimSun" w:hAnsi="Garamond" w:cs="Times"/>
          <w:color w:val="333333"/>
        </w:rPr>
        <w:t xml:space="preserve">.  </w:t>
      </w:r>
    </w:p>
    <w:p w14:paraId="6894EF71" w14:textId="6F71DC8D" w:rsidR="006F6314" w:rsidRDefault="00DD7020" w:rsidP="006F6314">
      <w:pPr>
        <w:spacing w:before="100" w:beforeAutospacing="1" w:after="100" w:afterAutospacing="1" w:line="480" w:lineRule="auto"/>
        <w:ind w:left="360"/>
        <w:rPr>
          <w:rFonts w:ascii="Garamond" w:eastAsia="SimSun" w:hAnsi="Garamond" w:cs="Times"/>
          <w:color w:val="333333"/>
        </w:rPr>
      </w:pPr>
      <w:r>
        <w:rPr>
          <w:rFonts w:ascii="Garamond" w:eastAsia="SimSun" w:hAnsi="Garamond" w:cs="Times"/>
          <w:color w:val="333333"/>
        </w:rPr>
        <w:t xml:space="preserve">A limitation of our approach is not taking into consideration </w:t>
      </w:r>
      <w:r w:rsidR="009D79C7">
        <w:rPr>
          <w:rFonts w:ascii="Garamond" w:eastAsia="SimSun" w:hAnsi="Garamond" w:cs="Times"/>
          <w:color w:val="333333"/>
        </w:rPr>
        <w:t xml:space="preserve">the sudden changes in food security due to a </w:t>
      </w:r>
      <w:r>
        <w:rPr>
          <w:rFonts w:ascii="Garamond" w:eastAsia="SimSun" w:hAnsi="Garamond" w:cs="Times"/>
          <w:color w:val="333333"/>
        </w:rPr>
        <w:t>major conflict or natural disaster</w:t>
      </w:r>
      <w:r w:rsidR="00FF2DBE">
        <w:rPr>
          <w:rFonts w:ascii="Garamond" w:eastAsia="SimSun" w:hAnsi="Garamond" w:cs="Times"/>
          <w:color w:val="333333"/>
        </w:rPr>
        <w:t>.</w:t>
      </w:r>
      <w:r w:rsidR="00FF2DBE" w:rsidRPr="00FF2DBE">
        <w:rPr>
          <w:rFonts w:ascii="Garamond" w:eastAsia="SimSun" w:hAnsi="Garamond" w:cs="Times"/>
          <w:color w:val="333333"/>
        </w:rPr>
        <w:t xml:space="preserve"> </w:t>
      </w:r>
      <w:r w:rsidR="00FF2DBE">
        <w:rPr>
          <w:rFonts w:ascii="Garamond" w:eastAsia="SimSun" w:hAnsi="Garamond" w:cs="Times"/>
          <w:color w:val="333333"/>
        </w:rPr>
        <w:t xml:space="preserve">These events are difficult to predict and often accompanied by issues with data collection </w:t>
      </w:r>
      <w:ins w:id="577" w:author="Zhou, Yujun" w:date="2020-05-05T12:26:00Z">
        <w:r w:rsidR="00FF2DBE" w:rsidRPr="00FF17EF">
          <w:rPr>
            <w:rFonts w:ascii="Garamond" w:eastAsia="SimSun" w:hAnsi="Garamond" w:cs="Times"/>
            <w:color w:val="333333"/>
          </w:rPr>
          <w:t>(</w:t>
        </w:r>
        <w:proofErr w:type="spellStart"/>
        <w:r w:rsidR="00FF2DBE" w:rsidRPr="00FF17EF">
          <w:rPr>
            <w:rFonts w:ascii="Garamond" w:eastAsia="SimSun" w:hAnsi="Garamond" w:cs="Times"/>
            <w:color w:val="333333"/>
          </w:rPr>
          <w:t>Bazzi</w:t>
        </w:r>
        <w:proofErr w:type="spellEnd"/>
        <w:r w:rsidR="00FF2DBE" w:rsidRPr="00FF17EF">
          <w:rPr>
            <w:rFonts w:ascii="Garamond" w:eastAsia="SimSun" w:hAnsi="Garamond" w:cs="Times"/>
            <w:color w:val="333333"/>
          </w:rPr>
          <w:t xml:space="preserve"> et al., 2018). </w:t>
        </w:r>
      </w:ins>
      <w:r w:rsidR="00FF2DBE" w:rsidRPr="00FF2DBE">
        <w:rPr>
          <w:rFonts w:ascii="Garamond" w:eastAsia="SimSun" w:hAnsi="Garamond" w:cs="Times"/>
          <w:color w:val="333333"/>
        </w:rPr>
        <w:t xml:space="preserve"> </w:t>
      </w:r>
      <w:r w:rsidR="00FF2DBE">
        <w:rPr>
          <w:rFonts w:ascii="Garamond" w:eastAsia="SimSun" w:hAnsi="Garamond" w:cs="Times"/>
          <w:color w:val="333333"/>
        </w:rPr>
        <w:t>The</w:t>
      </w:r>
      <w:r w:rsidR="00FF2DBE" w:rsidRPr="00FF2DBE">
        <w:rPr>
          <w:rFonts w:ascii="Garamond" w:eastAsia="SimSun" w:hAnsi="Garamond" w:cs="Times"/>
          <w:color w:val="333333"/>
        </w:rPr>
        <w:t xml:space="preserve"> Delphic approach used by the IPC that incorporates</w:t>
      </w:r>
      <w:r w:rsidR="00FF2DBE">
        <w:rPr>
          <w:rFonts w:ascii="Garamond" w:eastAsia="SimSun" w:hAnsi="Garamond" w:cs="Times"/>
          <w:color w:val="333333"/>
        </w:rPr>
        <w:t xml:space="preserve"> information on </w:t>
      </w:r>
      <w:r w:rsidR="00FF2DBE" w:rsidRPr="00FF2DBE">
        <w:rPr>
          <w:rFonts w:ascii="Garamond" w:eastAsia="SimSun" w:hAnsi="Garamond" w:cs="Times"/>
          <w:color w:val="333333"/>
        </w:rPr>
        <w:t>conflict or catastrophic events</w:t>
      </w:r>
      <w:r w:rsidR="00FF2DBE">
        <w:rPr>
          <w:rFonts w:ascii="Garamond" w:eastAsia="SimSun" w:hAnsi="Garamond" w:cs="Times"/>
          <w:color w:val="333333"/>
        </w:rPr>
        <w:t xml:space="preserve"> could be a good supplement to our method. We do incorporate regional dummies to incorporate some of </w:t>
      </w:r>
      <w:r w:rsidR="00DF2CD6">
        <w:rPr>
          <w:rFonts w:ascii="Garamond" w:eastAsia="SimSun" w:hAnsi="Garamond" w:cs="Times"/>
          <w:color w:val="333333"/>
        </w:rPr>
        <w:t xml:space="preserve">the </w:t>
      </w:r>
      <w:r w:rsidR="00FF2DBE">
        <w:rPr>
          <w:rFonts w:ascii="Garamond" w:eastAsia="SimSun" w:hAnsi="Garamond" w:cs="Times"/>
          <w:color w:val="333333"/>
        </w:rPr>
        <w:t>time invariant effects of conflict or disaster-prone regions to help with the prediction. Market</w:t>
      </w:r>
      <w:ins w:id="578" w:author="Zhou, Yujun" w:date="2020-05-05T12:26:00Z">
        <w:r w:rsidR="00FF17EF" w:rsidRPr="00FF17EF">
          <w:rPr>
            <w:rFonts w:ascii="Garamond" w:eastAsia="SimSun" w:hAnsi="Garamond" w:cs="Times"/>
            <w:color w:val="333333"/>
          </w:rPr>
          <w:t xml:space="preserve"> prices and </w:t>
        </w:r>
      </w:ins>
      <w:r w:rsidR="00FF2DBE">
        <w:rPr>
          <w:rFonts w:ascii="Garamond" w:eastAsia="SimSun" w:hAnsi="Garamond" w:cs="Times"/>
          <w:color w:val="333333"/>
        </w:rPr>
        <w:t xml:space="preserve">price data availability </w:t>
      </w:r>
      <w:r w:rsidR="00DF2CD6">
        <w:rPr>
          <w:rFonts w:ascii="Garamond" w:eastAsia="SimSun" w:hAnsi="Garamond" w:cs="Times"/>
          <w:color w:val="333333"/>
        </w:rPr>
        <w:t>can serve as signals for some of the changes in food availability and food access. However, more validation work is needed in areas with such sudden changes in the data to see how our model performs.</w:t>
      </w:r>
      <w:ins w:id="579" w:author="Zhou, Yujun" w:date="2020-05-05T12:26:00Z">
        <w:r w:rsidR="00FF17EF" w:rsidRPr="00FF17EF">
          <w:rPr>
            <w:rFonts w:ascii="Garamond" w:eastAsia="SimSun" w:hAnsi="Garamond" w:cs="Times"/>
            <w:color w:val="333333"/>
          </w:rPr>
          <w:t xml:space="preserve"> </w:t>
        </w:r>
      </w:ins>
    </w:p>
    <w:p w14:paraId="54CCB767" w14:textId="64E75C76" w:rsidR="00A3784F" w:rsidRDefault="00FF17EF" w:rsidP="00AB65CA">
      <w:pPr>
        <w:spacing w:before="100" w:beforeAutospacing="1" w:after="100" w:afterAutospacing="1" w:line="480" w:lineRule="auto"/>
        <w:ind w:left="360"/>
        <w:rPr>
          <w:rFonts w:ascii="Garamond" w:eastAsia="SimSun" w:hAnsi="Garamond" w:cs="Times"/>
          <w:color w:val="333333"/>
        </w:rPr>
      </w:pPr>
      <w:ins w:id="580" w:author="Zhou, Yujun" w:date="2020-05-05T12:26:00Z">
        <w:r w:rsidRPr="00FF17EF">
          <w:rPr>
            <w:rFonts w:ascii="Garamond" w:eastAsia="SimSun" w:hAnsi="Garamond" w:cs="Times"/>
            <w:color w:val="333333"/>
          </w:rPr>
          <w:t xml:space="preserve">Our </w:t>
        </w:r>
      </w:ins>
      <w:r w:rsidR="00AB65CA">
        <w:rPr>
          <w:rFonts w:ascii="Garamond" w:eastAsia="SimSun" w:hAnsi="Garamond" w:cs="Times"/>
          <w:color w:val="333333"/>
        </w:rPr>
        <w:t>paper builds a</w:t>
      </w:r>
      <w:r w:rsidR="006F6314">
        <w:rPr>
          <w:rFonts w:ascii="Garamond" w:eastAsia="SimSun" w:hAnsi="Garamond" w:cs="Times"/>
          <w:color w:val="333333"/>
        </w:rPr>
        <w:t xml:space="preserve"> </w:t>
      </w:r>
      <w:ins w:id="581" w:author="Zhou, Yujun" w:date="2020-05-05T12:26:00Z">
        <w:r w:rsidRPr="00FF17EF">
          <w:rPr>
            <w:rFonts w:ascii="Garamond" w:eastAsia="SimSun" w:hAnsi="Garamond" w:cs="Times"/>
            <w:color w:val="333333"/>
          </w:rPr>
          <w:t xml:space="preserve">transparent, </w:t>
        </w:r>
      </w:ins>
      <w:r w:rsidR="00AB65CA">
        <w:rPr>
          <w:rFonts w:ascii="Garamond" w:eastAsia="SimSun" w:hAnsi="Garamond" w:cs="Times"/>
          <w:color w:val="333333"/>
        </w:rPr>
        <w:t xml:space="preserve">generalizable, scalable framework to </w:t>
      </w:r>
      <w:r w:rsidR="00AB65CA" w:rsidRPr="00AB65CA">
        <w:rPr>
          <w:rFonts w:ascii="Garamond" w:eastAsia="SimSun" w:hAnsi="Garamond" w:cs="Times"/>
          <w:color w:val="333333"/>
        </w:rPr>
        <w:t>enhance the current famine early warning systems</w:t>
      </w:r>
      <w:r w:rsidR="00AB65CA">
        <w:rPr>
          <w:rFonts w:ascii="Garamond" w:eastAsia="SimSun" w:hAnsi="Garamond" w:cs="Times"/>
          <w:color w:val="333333"/>
        </w:rPr>
        <w:t xml:space="preserve"> and can be updated automatically and replicable to other areas</w:t>
      </w:r>
      <w:r w:rsidR="00AB65CA" w:rsidRPr="00AB65CA">
        <w:rPr>
          <w:rFonts w:ascii="Garamond" w:eastAsia="SimSun" w:hAnsi="Garamond" w:cs="Times"/>
          <w:color w:val="333333"/>
        </w:rPr>
        <w:t>.</w:t>
      </w:r>
      <w:r w:rsidR="00AB65CA">
        <w:rPr>
          <w:rFonts w:ascii="Garamond" w:eastAsia="SimSun" w:hAnsi="Garamond" w:cs="Times"/>
          <w:color w:val="333333"/>
        </w:rPr>
        <w:t xml:space="preserve"> The prediction outcome coming out of this model can help </w:t>
      </w:r>
      <w:ins w:id="582" w:author="Zhou, Yujun" w:date="2020-05-05T12:26:00Z">
        <w:r w:rsidRPr="00FF17EF">
          <w:rPr>
            <w:rFonts w:ascii="Garamond" w:eastAsia="SimSun" w:hAnsi="Garamond" w:cs="Times"/>
            <w:color w:val="333333"/>
          </w:rPr>
          <w:t>save lives and resources</w:t>
        </w:r>
      </w:ins>
      <w:r w:rsidR="00AB65CA">
        <w:rPr>
          <w:rFonts w:ascii="Garamond" w:eastAsia="SimSun" w:hAnsi="Garamond" w:cs="Times"/>
          <w:color w:val="333333"/>
        </w:rPr>
        <w:t xml:space="preserve"> through </w:t>
      </w:r>
      <w:ins w:id="583" w:author="Zhou, Yujun" w:date="2020-05-05T12:26:00Z">
        <w:r w:rsidRPr="00FF17EF">
          <w:rPr>
            <w:rFonts w:ascii="Garamond" w:eastAsia="SimSun" w:hAnsi="Garamond" w:cs="Times"/>
            <w:color w:val="333333"/>
          </w:rPr>
          <w:t>early warnings of hunger and</w:t>
        </w:r>
      </w:ins>
      <w:r w:rsidR="006F6314">
        <w:rPr>
          <w:rFonts w:ascii="Garamond" w:eastAsia="SimSun" w:hAnsi="Garamond" w:cs="Times"/>
          <w:color w:val="333333"/>
        </w:rPr>
        <w:t xml:space="preserve"> </w:t>
      </w:r>
      <w:ins w:id="584" w:author="Zhou, Yujun" w:date="2020-05-05T12:26:00Z">
        <w:r w:rsidRPr="00FF17EF">
          <w:rPr>
            <w:rFonts w:ascii="Garamond" w:eastAsia="SimSun" w:hAnsi="Garamond" w:cs="Times"/>
            <w:color w:val="333333"/>
          </w:rPr>
          <w:t>famine.</w:t>
        </w:r>
      </w:ins>
    </w:p>
    <w:p w14:paraId="70CFECD6" w14:textId="77777777" w:rsidR="00A3784F" w:rsidRDefault="00A3784F">
      <w:pPr>
        <w:rPr>
          <w:rFonts w:ascii="Garamond" w:eastAsia="SimSun" w:hAnsi="Garamond" w:cs="Times"/>
          <w:color w:val="333333"/>
        </w:rPr>
      </w:pPr>
      <w:r>
        <w:rPr>
          <w:rFonts w:ascii="Garamond" w:eastAsia="SimSun" w:hAnsi="Garamond" w:cs="Times"/>
          <w:color w:val="333333"/>
        </w:rPr>
        <w:br w:type="page"/>
      </w:r>
    </w:p>
    <w:p w14:paraId="37580914" w14:textId="0231AF34" w:rsidR="001962FA" w:rsidRDefault="001962FA">
      <w:pPr>
        <w:rPr>
          <w:rFonts w:ascii="Garamond" w:eastAsia="SimSun" w:hAnsi="Garamond" w:cs="Times"/>
          <w:b/>
          <w:bCs/>
          <w:color w:val="333333"/>
        </w:rPr>
      </w:pPr>
    </w:p>
    <w:p w14:paraId="5117F164" w14:textId="77777777" w:rsidR="001962FA" w:rsidRDefault="001962FA" w:rsidP="001962FA">
      <w:pPr>
        <w:jc w:val="center"/>
        <w:rPr>
          <w:rFonts w:ascii="Garamond" w:eastAsia="SimSun" w:hAnsi="Garamond" w:cs="Times"/>
          <w:b/>
          <w:bCs/>
          <w:color w:val="333333"/>
        </w:rPr>
      </w:pPr>
      <w:r w:rsidRPr="00DD60BB">
        <w:rPr>
          <w:rFonts w:ascii="Garamond" w:eastAsia="SimSun" w:hAnsi="Garamond" w:cs="Times"/>
          <w:b/>
          <w:bCs/>
          <w:noProof/>
          <w:color w:val="333333"/>
          <w:lang w:eastAsia="en-US"/>
        </w:rPr>
        <w:drawing>
          <wp:inline distT="0" distB="0" distL="0" distR="0" wp14:anchorId="6ED16099" wp14:editId="2C52FFAC">
            <wp:extent cx="3504579" cy="4956313"/>
            <wp:effectExtent l="0" t="0" r="635" b="0"/>
            <wp:docPr id="8" name="Picture 7">
              <a:extLst xmlns:a="http://schemas.openxmlformats.org/drawingml/2006/main">
                <a:ext uri="{FF2B5EF4-FFF2-40B4-BE49-F238E27FC236}">
                  <a16:creationId xmlns:a16="http://schemas.microsoft.com/office/drawing/2014/main" id="{9EE625DA-6B52-3B40-8296-4CDE65C253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EE625DA-6B52-3B40-8296-4CDE65C25328}"/>
                        </a:ext>
                      </a:extLst>
                    </pic:cNvPr>
                    <pic:cNvPicPr>
                      <a:picLocks noChangeAspect="1"/>
                    </pic:cNvPicPr>
                  </pic:nvPicPr>
                  <pic:blipFill rotWithShape="1">
                    <a:blip r:embed="rId11"/>
                    <a:srcRect l="24523" t="14758" r="33152" b="11950"/>
                    <a:stretch/>
                  </pic:blipFill>
                  <pic:spPr>
                    <a:xfrm>
                      <a:off x="0" y="0"/>
                      <a:ext cx="3505704" cy="4957904"/>
                    </a:xfrm>
                    <a:prstGeom prst="rect">
                      <a:avLst/>
                    </a:prstGeom>
                  </pic:spPr>
                </pic:pic>
              </a:graphicData>
            </a:graphic>
          </wp:inline>
        </w:drawing>
      </w:r>
    </w:p>
    <w:p w14:paraId="1E94621F" w14:textId="77777777" w:rsidR="001962FA" w:rsidRDefault="001962FA" w:rsidP="001962FA">
      <w:pPr>
        <w:rPr>
          <w:rFonts w:ascii="Garamond" w:eastAsia="SimSun" w:hAnsi="Garamond" w:cs="Times"/>
          <w:b/>
          <w:bCs/>
          <w:color w:val="333333"/>
        </w:rPr>
      </w:pPr>
    </w:p>
    <w:p w14:paraId="3D84FC1B" w14:textId="77777777" w:rsidR="001962FA" w:rsidRDefault="001962FA" w:rsidP="001962FA">
      <w:pPr>
        <w:rPr>
          <w:rFonts w:ascii="Garamond" w:eastAsia="SimSun" w:hAnsi="Garamond" w:cs="Times"/>
          <w:b/>
          <w:bCs/>
          <w:color w:val="333333"/>
        </w:rPr>
      </w:pPr>
    </w:p>
    <w:p w14:paraId="0DA1C18A" w14:textId="77777777" w:rsidR="00FA7A2B" w:rsidRDefault="001962FA" w:rsidP="00F86EBF">
      <w:pPr>
        <w:jc w:val="center"/>
        <w:rPr>
          <w:rFonts w:ascii="Garamond" w:eastAsia="SimSun" w:hAnsi="Garamond" w:cs="Times"/>
          <w:b/>
          <w:bCs/>
          <w:color w:val="333333"/>
        </w:rPr>
      </w:pPr>
      <w:r>
        <w:rPr>
          <w:rFonts w:ascii="Garamond" w:eastAsia="SimSun" w:hAnsi="Garamond" w:cs="Times"/>
          <w:b/>
          <w:bCs/>
          <w:color w:val="333333"/>
        </w:rPr>
        <w:t>Fig. 1 Map of FCS</w:t>
      </w:r>
      <w:r w:rsidR="00D61941">
        <w:rPr>
          <w:rFonts w:ascii="Garamond" w:eastAsia="SimSun" w:hAnsi="Garamond" w:cs="Times"/>
          <w:b/>
          <w:bCs/>
          <w:color w:val="333333"/>
        </w:rPr>
        <w:t xml:space="preserve"> in 201</w:t>
      </w:r>
      <w:r w:rsidR="00F86EBF">
        <w:rPr>
          <w:rFonts w:ascii="Garamond" w:eastAsia="SimSun" w:hAnsi="Garamond" w:cs="Times"/>
          <w:b/>
          <w:bCs/>
          <w:color w:val="333333"/>
        </w:rPr>
        <w:t>0</w:t>
      </w:r>
    </w:p>
    <w:p w14:paraId="40243B9E" w14:textId="77777777" w:rsidR="00F86EBF" w:rsidRDefault="00F86EBF" w:rsidP="00F86EBF">
      <w:pPr>
        <w:jc w:val="center"/>
        <w:rPr>
          <w:rFonts w:ascii="Garamond" w:eastAsia="SimSun" w:hAnsi="Garamond" w:cs="Times"/>
          <w:b/>
          <w:bCs/>
          <w:color w:val="333333"/>
        </w:rPr>
      </w:pPr>
    </w:p>
    <w:p w14:paraId="049A1182" w14:textId="77777777" w:rsidR="00F86EBF" w:rsidRDefault="00F86EBF" w:rsidP="00F86EBF">
      <w:pPr>
        <w:jc w:val="center"/>
        <w:rPr>
          <w:rFonts w:ascii="Garamond" w:eastAsia="SimSun" w:hAnsi="Garamond" w:cs="Times"/>
          <w:b/>
          <w:bCs/>
          <w:color w:val="333333"/>
        </w:rPr>
      </w:pPr>
    </w:p>
    <w:p w14:paraId="47815671" w14:textId="77777777" w:rsidR="00F86EBF" w:rsidRDefault="00F86EBF" w:rsidP="00F86EBF">
      <w:pPr>
        <w:jc w:val="center"/>
        <w:rPr>
          <w:rFonts w:ascii="Garamond" w:eastAsia="SimSun" w:hAnsi="Garamond" w:cs="Times"/>
          <w:b/>
          <w:bCs/>
          <w:color w:val="333333"/>
        </w:rPr>
      </w:pPr>
    </w:p>
    <w:p w14:paraId="2B9E6BCB" w14:textId="77777777" w:rsidR="00F86EBF" w:rsidRDefault="00F86EBF" w:rsidP="00F86EBF">
      <w:pPr>
        <w:jc w:val="center"/>
        <w:rPr>
          <w:rFonts w:ascii="Garamond" w:eastAsia="SimSun" w:hAnsi="Garamond" w:cs="Times"/>
          <w:b/>
          <w:bCs/>
          <w:color w:val="333333"/>
        </w:rPr>
      </w:pPr>
    </w:p>
    <w:p w14:paraId="6FD65C06" w14:textId="77777777" w:rsidR="00F86EBF" w:rsidRDefault="00F86EBF" w:rsidP="00F86EBF">
      <w:pPr>
        <w:jc w:val="center"/>
        <w:rPr>
          <w:rFonts w:ascii="Garamond" w:eastAsia="SimSun" w:hAnsi="Garamond" w:cs="Times"/>
          <w:b/>
          <w:bCs/>
          <w:color w:val="333333"/>
        </w:rPr>
      </w:pPr>
    </w:p>
    <w:p w14:paraId="31F6E8D6" w14:textId="77777777" w:rsidR="00F86EBF" w:rsidRDefault="00F86EBF" w:rsidP="00F86EBF">
      <w:pPr>
        <w:jc w:val="center"/>
        <w:rPr>
          <w:rFonts w:ascii="Garamond" w:eastAsia="SimSun" w:hAnsi="Garamond" w:cs="Times"/>
          <w:b/>
          <w:bCs/>
          <w:color w:val="333333"/>
        </w:rPr>
      </w:pPr>
    </w:p>
    <w:p w14:paraId="3F89632D" w14:textId="77777777" w:rsidR="00F86EBF" w:rsidRDefault="00F86EBF" w:rsidP="00F86EBF">
      <w:pPr>
        <w:jc w:val="center"/>
        <w:rPr>
          <w:rFonts w:ascii="Garamond" w:eastAsia="SimSun" w:hAnsi="Garamond" w:cs="Times"/>
          <w:b/>
          <w:bCs/>
          <w:color w:val="333333"/>
        </w:rPr>
      </w:pPr>
    </w:p>
    <w:p w14:paraId="05427270" w14:textId="77777777" w:rsidR="00F86EBF" w:rsidRDefault="00F86EBF" w:rsidP="00F86EBF">
      <w:pPr>
        <w:jc w:val="center"/>
        <w:rPr>
          <w:rFonts w:ascii="Garamond" w:eastAsia="SimSun" w:hAnsi="Garamond" w:cs="Times"/>
          <w:b/>
          <w:bCs/>
          <w:color w:val="333333"/>
        </w:rPr>
      </w:pPr>
    </w:p>
    <w:p w14:paraId="0FBAEB23" w14:textId="77777777" w:rsidR="00F86EBF" w:rsidRDefault="00F86EBF" w:rsidP="00F86EBF">
      <w:pPr>
        <w:jc w:val="center"/>
        <w:rPr>
          <w:rFonts w:ascii="Garamond" w:eastAsia="SimSun" w:hAnsi="Garamond" w:cs="Times"/>
          <w:b/>
          <w:bCs/>
          <w:color w:val="333333"/>
        </w:rPr>
      </w:pPr>
    </w:p>
    <w:p w14:paraId="474287EE" w14:textId="77777777" w:rsidR="00F86EBF" w:rsidRDefault="00F86EBF" w:rsidP="00F86EBF">
      <w:pPr>
        <w:jc w:val="center"/>
        <w:rPr>
          <w:rFonts w:ascii="Garamond" w:eastAsia="SimSun" w:hAnsi="Garamond" w:cs="Times"/>
          <w:b/>
          <w:bCs/>
          <w:color w:val="333333"/>
        </w:rPr>
      </w:pPr>
    </w:p>
    <w:p w14:paraId="7C08CE2E" w14:textId="77777777" w:rsidR="00F86EBF" w:rsidRDefault="00F86EBF" w:rsidP="00F86EBF">
      <w:pPr>
        <w:jc w:val="center"/>
        <w:rPr>
          <w:rFonts w:ascii="Garamond" w:eastAsia="SimSun" w:hAnsi="Garamond" w:cs="Times"/>
          <w:b/>
          <w:bCs/>
          <w:color w:val="333333"/>
        </w:rPr>
      </w:pPr>
    </w:p>
    <w:p w14:paraId="7A66D2FF" w14:textId="77777777" w:rsidR="00F86EBF" w:rsidRDefault="00F86EBF" w:rsidP="00F86EBF">
      <w:pPr>
        <w:jc w:val="center"/>
        <w:rPr>
          <w:rFonts w:ascii="Garamond" w:eastAsia="SimSun" w:hAnsi="Garamond" w:cs="Times"/>
          <w:b/>
          <w:bCs/>
          <w:color w:val="333333"/>
        </w:rPr>
      </w:pPr>
    </w:p>
    <w:p w14:paraId="463AA4C1" w14:textId="77777777" w:rsidR="00F86EBF" w:rsidRDefault="00F86EBF" w:rsidP="00F86EBF">
      <w:pPr>
        <w:jc w:val="center"/>
        <w:rPr>
          <w:rFonts w:ascii="Garamond" w:eastAsia="SimSun" w:hAnsi="Garamond" w:cs="Times"/>
          <w:b/>
          <w:bCs/>
          <w:color w:val="333333"/>
        </w:rPr>
      </w:pPr>
    </w:p>
    <w:p w14:paraId="74EEF783" w14:textId="77777777" w:rsidR="00F86EBF" w:rsidRDefault="00F86EBF" w:rsidP="00F86EBF">
      <w:pPr>
        <w:jc w:val="center"/>
        <w:rPr>
          <w:rFonts w:ascii="Garamond" w:eastAsia="SimSun" w:hAnsi="Garamond" w:cs="Times"/>
          <w:b/>
          <w:bCs/>
          <w:color w:val="333333"/>
        </w:rPr>
      </w:pPr>
    </w:p>
    <w:p w14:paraId="51629AE0" w14:textId="77777777" w:rsidR="00F86EBF" w:rsidRDefault="00F86EBF" w:rsidP="00F86EBF">
      <w:pPr>
        <w:jc w:val="center"/>
        <w:rPr>
          <w:rFonts w:ascii="Garamond" w:eastAsia="SimSun" w:hAnsi="Garamond" w:cs="Times"/>
          <w:b/>
          <w:bCs/>
          <w:color w:val="333333"/>
        </w:rPr>
      </w:pPr>
    </w:p>
    <w:p w14:paraId="79C25830" w14:textId="77777777" w:rsidR="00F86EBF" w:rsidRDefault="00F86EBF" w:rsidP="00F86EBF">
      <w:pPr>
        <w:jc w:val="center"/>
        <w:rPr>
          <w:rFonts w:ascii="Garamond" w:eastAsia="SimSun" w:hAnsi="Garamond" w:cs="Times"/>
          <w:b/>
          <w:bCs/>
          <w:color w:val="333333"/>
        </w:rPr>
      </w:pPr>
    </w:p>
    <w:p w14:paraId="2D75A892" w14:textId="77777777" w:rsidR="00F86EBF" w:rsidRDefault="00F86EBF" w:rsidP="00F86EBF">
      <w:pPr>
        <w:jc w:val="center"/>
        <w:rPr>
          <w:rFonts w:ascii="Garamond" w:eastAsia="SimSun" w:hAnsi="Garamond" w:cs="Times"/>
          <w:b/>
          <w:bCs/>
          <w:color w:val="333333"/>
        </w:rPr>
      </w:pPr>
    </w:p>
    <w:p w14:paraId="02783E71" w14:textId="77777777" w:rsidR="00F86EBF" w:rsidRDefault="00F86EBF" w:rsidP="00F86EBF">
      <w:pPr>
        <w:jc w:val="center"/>
        <w:rPr>
          <w:rFonts w:ascii="Garamond" w:eastAsia="SimSun" w:hAnsi="Garamond" w:cs="Times"/>
          <w:b/>
          <w:bCs/>
          <w:color w:val="333333"/>
        </w:rPr>
      </w:pPr>
    </w:p>
    <w:p w14:paraId="55A6579E" w14:textId="77777777" w:rsidR="00F86EBF" w:rsidRDefault="00F86EBF" w:rsidP="00F86EBF">
      <w:pPr>
        <w:jc w:val="center"/>
        <w:rPr>
          <w:rFonts w:ascii="Garamond" w:eastAsia="SimSun" w:hAnsi="Garamond" w:cs="Times"/>
          <w:b/>
          <w:bCs/>
          <w:color w:val="333333"/>
        </w:rPr>
      </w:pPr>
    </w:p>
    <w:p w14:paraId="5CA17428" w14:textId="77777777" w:rsidR="00F86EBF" w:rsidRDefault="00F86EBF" w:rsidP="00F86EBF">
      <w:pPr>
        <w:jc w:val="center"/>
        <w:rPr>
          <w:rFonts w:ascii="Garamond" w:eastAsia="SimSun" w:hAnsi="Garamond" w:cs="Times"/>
          <w:b/>
          <w:bCs/>
          <w:color w:val="333333"/>
        </w:rPr>
      </w:pPr>
    </w:p>
    <w:p w14:paraId="366B9A2F" w14:textId="77777777" w:rsidR="00F86EBF" w:rsidRDefault="00F86EBF" w:rsidP="00F86EBF">
      <w:pPr>
        <w:jc w:val="center"/>
        <w:rPr>
          <w:rFonts w:ascii="Garamond" w:eastAsia="SimSun" w:hAnsi="Garamond" w:cs="Times"/>
          <w:b/>
          <w:bCs/>
          <w:color w:val="333333"/>
        </w:rPr>
      </w:pPr>
    </w:p>
    <w:p w14:paraId="765E6174" w14:textId="77777777" w:rsidR="00F86EBF" w:rsidRDefault="00F86EBF" w:rsidP="00F86EBF">
      <w:pPr>
        <w:jc w:val="center"/>
        <w:rPr>
          <w:rFonts w:ascii="Garamond" w:eastAsia="SimSun" w:hAnsi="Garamond" w:cs="Times"/>
          <w:b/>
          <w:bCs/>
          <w:color w:val="333333"/>
        </w:rPr>
      </w:pPr>
    </w:p>
    <w:p w14:paraId="724A5D07" w14:textId="17CE230E" w:rsidR="00F86EBF" w:rsidRDefault="00F86EBF" w:rsidP="00F86EBF">
      <w:pPr>
        <w:jc w:val="center"/>
        <w:rPr>
          <w:rFonts w:ascii="Garamond" w:eastAsia="SimSun" w:hAnsi="Garamond" w:cs="Times"/>
          <w:b/>
          <w:bCs/>
          <w:color w:val="333333"/>
        </w:rPr>
      </w:pPr>
    </w:p>
    <w:p w14:paraId="50317701" w14:textId="2CAA7C50" w:rsidR="00F86EBF" w:rsidRDefault="001772A0" w:rsidP="00F86EBF">
      <w:pPr>
        <w:rPr>
          <w:rFonts w:ascii="Garamond" w:eastAsia="SimSun" w:hAnsi="Garamond" w:cs="Times"/>
          <w:b/>
          <w:bCs/>
          <w:color w:val="333333"/>
        </w:rPr>
      </w:pPr>
      <w:r w:rsidRPr="001772A0">
        <w:rPr>
          <w:rFonts w:eastAsia="SimSun"/>
          <w:noProof/>
          <w:lang w:eastAsia="en-US"/>
        </w:rPr>
        <w:drawing>
          <wp:inline distT="0" distB="0" distL="0" distR="0" wp14:anchorId="7F891FB6" wp14:editId="36EF9FAB">
            <wp:extent cx="6212840" cy="6885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hqprint">
                      <a:extLst>
                        <a:ext uri="{28A0092B-C50C-407E-A947-70E740481C1C}">
                          <a14:useLocalDpi xmlns:a14="http://schemas.microsoft.com/office/drawing/2010/main" val="0"/>
                        </a:ext>
                      </a:extLst>
                    </a:blip>
                    <a:srcRect b="3669"/>
                    <a:stretch/>
                  </pic:blipFill>
                  <pic:spPr bwMode="auto">
                    <a:xfrm>
                      <a:off x="0" y="0"/>
                      <a:ext cx="6219532" cy="6893246"/>
                    </a:xfrm>
                    <a:prstGeom prst="rect">
                      <a:avLst/>
                    </a:prstGeom>
                    <a:noFill/>
                    <a:ln>
                      <a:noFill/>
                    </a:ln>
                    <a:extLst>
                      <a:ext uri="{53640926-AAD7-44D8-BBD7-CCE9431645EC}">
                        <a14:shadowObscured xmlns:a14="http://schemas.microsoft.com/office/drawing/2010/main"/>
                      </a:ext>
                    </a:extLst>
                  </pic:spPr>
                </pic:pic>
              </a:graphicData>
            </a:graphic>
          </wp:inline>
        </w:drawing>
      </w:r>
    </w:p>
    <w:p w14:paraId="35355098" w14:textId="77777777" w:rsidR="00F86EBF" w:rsidRDefault="00F86EBF" w:rsidP="00F86EBF">
      <w:pPr>
        <w:rPr>
          <w:rFonts w:ascii="Garamond" w:eastAsia="SimSun" w:hAnsi="Garamond" w:cs="Times"/>
          <w:b/>
          <w:bCs/>
          <w:color w:val="333333"/>
        </w:rPr>
      </w:pPr>
    </w:p>
    <w:p w14:paraId="0FCA6C8D" w14:textId="77777777" w:rsidR="00F86EBF" w:rsidRDefault="00F86EBF" w:rsidP="00F86EBF">
      <w:pPr>
        <w:rPr>
          <w:rFonts w:ascii="Garamond" w:eastAsia="SimSun" w:hAnsi="Garamond" w:cs="Times"/>
          <w:b/>
          <w:bCs/>
          <w:color w:val="333333"/>
        </w:rPr>
      </w:pPr>
    </w:p>
    <w:p w14:paraId="186F2D1E" w14:textId="6EF3ED26" w:rsidR="00F86EBF" w:rsidRDefault="00F86EBF" w:rsidP="001772A0">
      <w:pPr>
        <w:rPr>
          <w:rFonts w:ascii="Garamond" w:eastAsia="SimSun" w:hAnsi="Garamond" w:cs="Times"/>
          <w:b/>
          <w:bCs/>
          <w:color w:val="333333"/>
        </w:rPr>
      </w:pPr>
      <w:r>
        <w:rPr>
          <w:rFonts w:ascii="Garamond" w:eastAsia="SimSun" w:hAnsi="Garamond" w:cs="Times"/>
          <w:b/>
          <w:bCs/>
          <w:color w:val="333333"/>
        </w:rPr>
        <w:t>F</w:t>
      </w:r>
      <w:r>
        <w:rPr>
          <w:rFonts w:ascii="Garamond" w:eastAsia="SimSun" w:hAnsi="Garamond" w:cs="Times" w:hint="eastAsia"/>
          <w:b/>
          <w:bCs/>
          <w:color w:val="333333"/>
        </w:rPr>
        <w:t>ig</w:t>
      </w:r>
      <w:r>
        <w:rPr>
          <w:rFonts w:ascii="Garamond" w:eastAsia="SimSun" w:hAnsi="Garamond" w:cs="Times"/>
          <w:b/>
          <w:bCs/>
          <w:color w:val="333333"/>
        </w:rPr>
        <w:t>.</w:t>
      </w:r>
      <w:r w:rsidRPr="00160FB5">
        <w:rPr>
          <w:rFonts w:ascii="Garamond" w:eastAsia="SimSun" w:hAnsi="Garamond" w:cs="Times"/>
          <w:b/>
          <w:bCs/>
          <w:color w:val="333333"/>
        </w:rPr>
        <w:t xml:space="preserve"> </w:t>
      </w:r>
      <w:r>
        <w:rPr>
          <w:rFonts w:ascii="Garamond" w:eastAsia="SimSun" w:hAnsi="Garamond" w:cs="Times"/>
          <w:b/>
          <w:bCs/>
          <w:color w:val="333333"/>
        </w:rPr>
        <w:t>2</w:t>
      </w:r>
      <w:r w:rsidRPr="00160FB5">
        <w:rPr>
          <w:rFonts w:ascii="Garamond" w:eastAsia="SimSun" w:hAnsi="Garamond" w:cs="Times"/>
          <w:b/>
          <w:bCs/>
          <w:color w:val="333333"/>
        </w:rPr>
        <w:t xml:space="preserve">: </w:t>
      </w:r>
      <w:r>
        <w:rPr>
          <w:rFonts w:ascii="Garamond" w:eastAsia="SimSun" w:hAnsi="Garamond" w:cs="Times"/>
          <w:b/>
          <w:bCs/>
          <w:color w:val="333333"/>
        </w:rPr>
        <w:t xml:space="preserve"> ROC curves</w:t>
      </w:r>
      <w:bookmarkStart w:id="585" w:name="_Hlk39074259"/>
      <w:r>
        <w:rPr>
          <w:rFonts w:ascii="Garamond" w:eastAsia="SimSun" w:hAnsi="Garamond" w:cs="Times"/>
          <w:b/>
          <w:bCs/>
          <w:color w:val="333333"/>
        </w:rPr>
        <w:t xml:space="preserve"> of </w:t>
      </w:r>
      <w:r w:rsidRPr="00160FB5">
        <w:rPr>
          <w:rFonts w:ascii="Garamond" w:eastAsia="SimSun" w:hAnsi="Garamond" w:cs="Times"/>
          <w:b/>
          <w:bCs/>
          <w:color w:val="333333"/>
        </w:rPr>
        <w:t>Baseline vs</w:t>
      </w:r>
      <w:r>
        <w:rPr>
          <w:rFonts w:ascii="Garamond" w:eastAsia="SimSun" w:hAnsi="Garamond" w:cs="Times"/>
          <w:b/>
          <w:bCs/>
          <w:color w:val="333333"/>
        </w:rPr>
        <w:t>.</w:t>
      </w:r>
      <w:r w:rsidRPr="00160FB5">
        <w:rPr>
          <w:rFonts w:ascii="Garamond" w:eastAsia="SimSun" w:hAnsi="Garamond" w:cs="Times"/>
          <w:b/>
          <w:bCs/>
          <w:color w:val="333333"/>
        </w:rPr>
        <w:t xml:space="preserve"> ML algorithms</w:t>
      </w:r>
      <w:r>
        <w:rPr>
          <w:rFonts w:ascii="Garamond" w:eastAsia="SimSun" w:hAnsi="Garamond" w:cs="Times"/>
          <w:b/>
          <w:bCs/>
          <w:color w:val="333333"/>
        </w:rPr>
        <w:t xml:space="preserve"> </w:t>
      </w:r>
      <w:r w:rsidR="00F247CF">
        <w:rPr>
          <w:rFonts w:ascii="Garamond" w:eastAsia="SimSun" w:hAnsi="Garamond" w:cs="Times"/>
          <w:b/>
          <w:bCs/>
          <w:color w:val="333333"/>
        </w:rPr>
        <w:t>(</w:t>
      </w:r>
      <w:r w:rsidR="0047191F" w:rsidRPr="00E428DA">
        <w:rPr>
          <w:rFonts w:ascii="Garamond" w:eastAsia="SimSun" w:hAnsi="Garamond" w:cs="Times"/>
          <w:b/>
          <w:bCs/>
          <w:color w:val="333333"/>
        </w:rPr>
        <w:t>most food secure category versus the rest</w:t>
      </w:r>
      <w:r w:rsidR="00F247CF">
        <w:rPr>
          <w:rFonts w:ascii="Garamond" w:eastAsia="SimSun" w:hAnsi="Garamond" w:cs="Times"/>
          <w:b/>
          <w:bCs/>
          <w:color w:val="333333"/>
        </w:rPr>
        <w:t>)</w:t>
      </w:r>
      <w:bookmarkEnd w:id="585"/>
    </w:p>
    <w:p w14:paraId="75F24B57" w14:textId="6B4151CC" w:rsidR="000E254B" w:rsidRDefault="000E254B" w:rsidP="00F86EBF">
      <w:pPr>
        <w:ind w:firstLine="720"/>
        <w:rPr>
          <w:rFonts w:ascii="Garamond" w:eastAsia="SimSun" w:hAnsi="Garamond" w:cs="Times"/>
          <w:b/>
          <w:bCs/>
          <w:color w:val="333333"/>
        </w:rPr>
      </w:pPr>
    </w:p>
    <w:p w14:paraId="43EBEF6D" w14:textId="4D4D0D3A" w:rsidR="000E254B" w:rsidRDefault="000E254B" w:rsidP="00F86EBF">
      <w:pPr>
        <w:ind w:firstLine="720"/>
        <w:rPr>
          <w:rFonts w:ascii="Garamond" w:eastAsia="SimSun" w:hAnsi="Garamond" w:cs="Times"/>
          <w:b/>
          <w:bCs/>
          <w:color w:val="333333"/>
        </w:rPr>
      </w:pPr>
    </w:p>
    <w:p w14:paraId="200141BD" w14:textId="6B43B711" w:rsidR="000E254B" w:rsidRDefault="000E254B" w:rsidP="00F86EBF">
      <w:pPr>
        <w:ind w:firstLine="720"/>
        <w:rPr>
          <w:rFonts w:ascii="Garamond" w:eastAsia="SimSun" w:hAnsi="Garamond" w:cs="Times"/>
          <w:b/>
          <w:bCs/>
          <w:color w:val="333333"/>
        </w:rPr>
      </w:pPr>
    </w:p>
    <w:p w14:paraId="1FD2E4FD" w14:textId="565DAB50" w:rsidR="000E254B" w:rsidRDefault="001772A0" w:rsidP="00F86EBF">
      <w:pPr>
        <w:ind w:firstLine="720"/>
        <w:rPr>
          <w:rFonts w:ascii="Garamond" w:eastAsia="SimSun" w:hAnsi="Garamond" w:cs="Times"/>
          <w:b/>
          <w:bCs/>
          <w:color w:val="333333"/>
        </w:rPr>
      </w:pPr>
      <w:r w:rsidRPr="001772A0">
        <w:rPr>
          <w:rFonts w:eastAsia="SimSun"/>
          <w:noProof/>
          <w:lang w:eastAsia="en-US"/>
        </w:rPr>
        <w:lastRenderedPageBreak/>
        <w:drawing>
          <wp:anchor distT="0" distB="0" distL="114300" distR="114300" simplePos="0" relativeHeight="251680768" behindDoc="1" locked="0" layoutInCell="1" allowOverlap="1" wp14:anchorId="7C9985F3" wp14:editId="38B07C38">
            <wp:simplePos x="0" y="0"/>
            <wp:positionH relativeFrom="column">
              <wp:posOffset>123190</wp:posOffset>
            </wp:positionH>
            <wp:positionV relativeFrom="paragraph">
              <wp:posOffset>186690</wp:posOffset>
            </wp:positionV>
            <wp:extent cx="6201410" cy="689356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hqprint">
                      <a:extLst>
                        <a:ext uri="{28A0092B-C50C-407E-A947-70E740481C1C}">
                          <a14:useLocalDpi xmlns:a14="http://schemas.microsoft.com/office/drawing/2010/main" val="0"/>
                        </a:ext>
                      </a:extLst>
                    </a:blip>
                    <a:srcRect b="3822"/>
                    <a:stretch/>
                  </pic:blipFill>
                  <pic:spPr bwMode="auto">
                    <a:xfrm>
                      <a:off x="0" y="0"/>
                      <a:ext cx="6201410" cy="6893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71938" w14:textId="0A2F5B94" w:rsidR="000E254B" w:rsidRDefault="000E254B" w:rsidP="00F86EBF">
      <w:pPr>
        <w:ind w:firstLine="720"/>
        <w:rPr>
          <w:rFonts w:ascii="Garamond" w:eastAsia="SimSun" w:hAnsi="Garamond" w:cs="Times"/>
          <w:b/>
          <w:bCs/>
          <w:color w:val="333333"/>
        </w:rPr>
      </w:pPr>
    </w:p>
    <w:p w14:paraId="55D8F543" w14:textId="7F45E387" w:rsidR="000E254B" w:rsidRDefault="000E254B" w:rsidP="00F86EBF">
      <w:pPr>
        <w:ind w:firstLine="720"/>
        <w:rPr>
          <w:rFonts w:ascii="Garamond" w:eastAsia="SimSun" w:hAnsi="Garamond" w:cs="Times"/>
          <w:b/>
          <w:bCs/>
          <w:color w:val="333333"/>
        </w:rPr>
      </w:pPr>
    </w:p>
    <w:p w14:paraId="3736AA3B" w14:textId="309F7994" w:rsidR="000E254B" w:rsidRDefault="001772A0" w:rsidP="00E42188">
      <w:pPr>
        <w:rPr>
          <w:rFonts w:ascii="Garamond" w:eastAsia="SimSun" w:hAnsi="Garamond" w:cs="Times"/>
          <w:b/>
          <w:bCs/>
          <w:color w:val="333333"/>
        </w:rPr>
      </w:pPr>
      <w:r w:rsidRPr="00E61D47">
        <w:rPr>
          <w:b/>
          <w:bCs/>
        </w:rPr>
        <w:t xml:space="preserve">Figure </w:t>
      </w:r>
      <w:r w:rsidR="006A3C18">
        <w:rPr>
          <w:b/>
          <w:bCs/>
        </w:rPr>
        <w:t>3</w:t>
      </w:r>
      <w:r w:rsidRPr="00E61D47">
        <w:rPr>
          <w:b/>
          <w:bCs/>
        </w:rPr>
        <w:t xml:space="preserve">. </w:t>
      </w:r>
      <w:r w:rsidR="00E42188">
        <w:rPr>
          <w:rFonts w:ascii="Garamond" w:eastAsia="SimSun" w:hAnsi="Garamond" w:cs="Times"/>
          <w:b/>
          <w:bCs/>
          <w:color w:val="333333"/>
        </w:rPr>
        <w:t xml:space="preserve">ROC curves of </w:t>
      </w:r>
      <w:r w:rsidR="00E42188" w:rsidRPr="00160FB5">
        <w:rPr>
          <w:rFonts w:ascii="Garamond" w:eastAsia="SimSun" w:hAnsi="Garamond" w:cs="Times"/>
          <w:b/>
          <w:bCs/>
          <w:color w:val="333333"/>
        </w:rPr>
        <w:t>Baseline vs</w:t>
      </w:r>
      <w:r w:rsidR="00E42188">
        <w:rPr>
          <w:rFonts w:ascii="Garamond" w:eastAsia="SimSun" w:hAnsi="Garamond" w:cs="Times"/>
          <w:b/>
          <w:bCs/>
          <w:color w:val="333333"/>
        </w:rPr>
        <w:t>.</w:t>
      </w:r>
      <w:r w:rsidR="00E42188" w:rsidRPr="00160FB5">
        <w:rPr>
          <w:rFonts w:ascii="Garamond" w:eastAsia="SimSun" w:hAnsi="Garamond" w:cs="Times"/>
          <w:b/>
          <w:bCs/>
          <w:color w:val="333333"/>
        </w:rPr>
        <w:t xml:space="preserve"> ML algorithms</w:t>
      </w:r>
      <w:r w:rsidR="00E42188">
        <w:rPr>
          <w:rFonts w:ascii="Garamond" w:eastAsia="SimSun" w:hAnsi="Garamond" w:cs="Times"/>
          <w:b/>
          <w:bCs/>
          <w:color w:val="333333"/>
        </w:rPr>
        <w:t xml:space="preserve"> (</w:t>
      </w:r>
      <w:r w:rsidR="00026A54" w:rsidRPr="003C5B17">
        <w:rPr>
          <w:rFonts w:ascii="Garamond" w:eastAsia="SimSun" w:hAnsi="Garamond" w:cs="Times"/>
          <w:b/>
          <w:bCs/>
          <w:color w:val="333333"/>
        </w:rPr>
        <w:t>most food insecure category versus the rest</w:t>
      </w:r>
      <w:r w:rsidR="00E42188">
        <w:rPr>
          <w:rFonts w:ascii="Garamond" w:eastAsia="SimSun" w:hAnsi="Garamond" w:cs="Times"/>
          <w:b/>
          <w:bCs/>
          <w:color w:val="333333"/>
        </w:rPr>
        <w:t>)</w:t>
      </w:r>
    </w:p>
    <w:p w14:paraId="31F1C10A" w14:textId="22876923" w:rsidR="000E254B" w:rsidRDefault="000E254B" w:rsidP="00F86EBF">
      <w:pPr>
        <w:ind w:firstLine="720"/>
        <w:rPr>
          <w:rFonts w:ascii="Garamond" w:eastAsia="SimSun" w:hAnsi="Garamond" w:cs="Times"/>
          <w:b/>
          <w:bCs/>
          <w:color w:val="333333"/>
        </w:rPr>
      </w:pPr>
    </w:p>
    <w:p w14:paraId="3FD928A6" w14:textId="1F00EB64" w:rsidR="00B97259" w:rsidRDefault="00B97259">
      <w:pPr>
        <w:rPr>
          <w:rFonts w:ascii="Garamond" w:eastAsia="SimSun" w:hAnsi="Garamond" w:cs="Times"/>
          <w:b/>
          <w:bCs/>
          <w:color w:val="333333"/>
        </w:rPr>
      </w:pPr>
      <w:r>
        <w:rPr>
          <w:rFonts w:ascii="Garamond" w:eastAsia="SimSun" w:hAnsi="Garamond" w:cs="Times"/>
          <w:b/>
          <w:bCs/>
          <w:color w:val="333333"/>
        </w:rPr>
        <w:br w:type="page"/>
      </w:r>
    </w:p>
    <w:p w14:paraId="01530D4F" w14:textId="141990A9" w:rsidR="000E254B" w:rsidRDefault="00B97259" w:rsidP="00F86EBF">
      <w:pPr>
        <w:ind w:firstLine="720"/>
        <w:rPr>
          <w:rFonts w:ascii="Garamond" w:eastAsia="SimSun" w:hAnsi="Garamond" w:cs="Times"/>
          <w:b/>
          <w:bCs/>
          <w:color w:val="333333"/>
        </w:rPr>
      </w:pPr>
      <w:r w:rsidRPr="00B97259">
        <w:rPr>
          <w:rFonts w:eastAsia="SimSun"/>
          <w:noProof/>
          <w:lang w:eastAsia="en-US"/>
        </w:rPr>
        <w:lastRenderedPageBreak/>
        <w:drawing>
          <wp:inline distT="0" distB="0" distL="0" distR="0" wp14:anchorId="1B0ABB83" wp14:editId="4E79B6A1">
            <wp:extent cx="6089814" cy="662343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hqprint">
                      <a:extLst>
                        <a:ext uri="{28A0092B-C50C-407E-A947-70E740481C1C}">
                          <a14:useLocalDpi xmlns:a14="http://schemas.microsoft.com/office/drawing/2010/main" val="0"/>
                        </a:ext>
                      </a:extLst>
                    </a:blip>
                    <a:srcRect b="3870"/>
                    <a:stretch/>
                  </pic:blipFill>
                  <pic:spPr bwMode="auto">
                    <a:xfrm>
                      <a:off x="0" y="0"/>
                      <a:ext cx="6091277" cy="6625028"/>
                    </a:xfrm>
                    <a:prstGeom prst="rect">
                      <a:avLst/>
                    </a:prstGeom>
                    <a:noFill/>
                    <a:ln>
                      <a:noFill/>
                    </a:ln>
                    <a:extLst>
                      <a:ext uri="{53640926-AAD7-44D8-BBD7-CCE9431645EC}">
                        <a14:shadowObscured xmlns:a14="http://schemas.microsoft.com/office/drawing/2010/main"/>
                      </a:ext>
                    </a:extLst>
                  </pic:spPr>
                </pic:pic>
              </a:graphicData>
            </a:graphic>
          </wp:inline>
        </w:drawing>
      </w:r>
    </w:p>
    <w:p w14:paraId="5E0C4FDF" w14:textId="1960F6CE" w:rsidR="000E254B" w:rsidRDefault="000E254B" w:rsidP="00F86EBF">
      <w:pPr>
        <w:ind w:firstLine="720"/>
        <w:rPr>
          <w:rFonts w:ascii="Garamond" w:eastAsia="SimSun" w:hAnsi="Garamond" w:cs="Times"/>
          <w:b/>
          <w:bCs/>
          <w:color w:val="333333"/>
        </w:rPr>
      </w:pPr>
    </w:p>
    <w:p w14:paraId="37E8F9AE" w14:textId="583EBE26" w:rsidR="000E254B" w:rsidRPr="00B76AFF" w:rsidRDefault="000E5FF3" w:rsidP="00EF26E9">
      <w:pPr>
        <w:rPr>
          <w:rFonts w:ascii="Garamond" w:hAnsi="Garamond"/>
          <w:b/>
          <w:bCs/>
        </w:rPr>
      </w:pPr>
      <w:r w:rsidRPr="00B76AFF">
        <w:rPr>
          <w:rFonts w:ascii="Garamond" w:hAnsi="Garamond"/>
          <w:b/>
          <w:bCs/>
        </w:rPr>
        <w:t xml:space="preserve">Figure 4. ROC curves with different sampling </w:t>
      </w:r>
      <w:r w:rsidR="00EF26E9" w:rsidRPr="00B76AFF">
        <w:rPr>
          <w:rFonts w:ascii="Garamond" w:hAnsi="Garamond"/>
          <w:b/>
          <w:bCs/>
        </w:rPr>
        <w:t xml:space="preserve">methods </w:t>
      </w:r>
      <w:r w:rsidR="00EF26E9" w:rsidRPr="00B76AFF">
        <w:rPr>
          <w:rFonts w:ascii="Garamond" w:eastAsia="SimSun" w:hAnsi="Garamond" w:cs="Times"/>
          <w:b/>
          <w:bCs/>
          <w:color w:val="333333"/>
        </w:rPr>
        <w:t>(</w:t>
      </w:r>
      <w:r w:rsidR="00E6497F" w:rsidRPr="00B76AFF">
        <w:rPr>
          <w:rFonts w:ascii="Garamond" w:eastAsia="SimSun" w:hAnsi="Garamond" w:cs="Times"/>
          <w:b/>
          <w:bCs/>
          <w:color w:val="333333"/>
        </w:rPr>
        <w:t>most food insecure category versus the rest</w:t>
      </w:r>
      <w:r w:rsidR="00EF26E9" w:rsidRPr="00B76AFF">
        <w:rPr>
          <w:rFonts w:ascii="Garamond" w:eastAsia="SimSun" w:hAnsi="Garamond" w:cs="Times"/>
          <w:b/>
          <w:bCs/>
          <w:color w:val="333333"/>
        </w:rPr>
        <w:t>)</w:t>
      </w:r>
    </w:p>
    <w:p w14:paraId="69360004" w14:textId="3FFEE157" w:rsidR="000E5FF3" w:rsidRPr="00B76AFF" w:rsidRDefault="000E5FF3">
      <w:pPr>
        <w:rPr>
          <w:rFonts w:ascii="Garamond" w:hAnsi="Garamond"/>
          <w:b/>
          <w:bCs/>
        </w:rPr>
      </w:pPr>
      <w:r w:rsidRPr="00B76AFF">
        <w:rPr>
          <w:rFonts w:ascii="Garamond" w:hAnsi="Garamond"/>
          <w:b/>
          <w:bCs/>
        </w:rPr>
        <w:br w:type="page"/>
      </w:r>
    </w:p>
    <w:p w14:paraId="30179D00" w14:textId="77777777" w:rsidR="000E254B" w:rsidRDefault="000E254B" w:rsidP="00F86EBF">
      <w:pPr>
        <w:ind w:firstLine="720"/>
        <w:rPr>
          <w:rFonts w:ascii="Garamond" w:eastAsia="SimSun" w:hAnsi="Garamond" w:cs="Times"/>
          <w:b/>
          <w:bCs/>
          <w:color w:val="333333"/>
        </w:rPr>
      </w:pPr>
    </w:p>
    <w:p w14:paraId="079F5282" w14:textId="062CEBF8" w:rsidR="000E254B" w:rsidRDefault="000E254B" w:rsidP="00F86EBF">
      <w:pPr>
        <w:ind w:firstLine="720"/>
        <w:rPr>
          <w:rFonts w:ascii="Garamond" w:eastAsia="SimSun" w:hAnsi="Garamond" w:cs="Times"/>
          <w:b/>
          <w:bCs/>
          <w:color w:val="333333"/>
        </w:rPr>
      </w:pPr>
    </w:p>
    <w:p w14:paraId="0465390D" w14:textId="3A4A64CA" w:rsidR="000E254B" w:rsidRDefault="000E254B" w:rsidP="00F86EBF">
      <w:pPr>
        <w:ind w:firstLine="720"/>
        <w:rPr>
          <w:rFonts w:ascii="Garamond" w:eastAsia="SimSun" w:hAnsi="Garamond" w:cs="Times"/>
          <w:b/>
          <w:bCs/>
          <w:color w:val="333333"/>
        </w:rPr>
      </w:pPr>
    </w:p>
    <w:p w14:paraId="4B8B1173" w14:textId="77777777" w:rsidR="004666DA" w:rsidRDefault="004666DA" w:rsidP="004666DA">
      <w:pPr>
        <w:rPr>
          <w:rFonts w:ascii="Garamond" w:eastAsia="SimSun" w:hAnsi="Garamond" w:cs="Times"/>
          <w:b/>
          <w:bCs/>
          <w:color w:val="333333"/>
        </w:rPr>
      </w:pPr>
      <w:r w:rsidRPr="00160FB5">
        <w:rPr>
          <w:rFonts w:ascii="Garamond" w:eastAsia="SimSun" w:hAnsi="Garamond" w:cs="Times"/>
          <w:b/>
          <w:bCs/>
          <w:color w:val="333333"/>
        </w:rPr>
        <w:t xml:space="preserve">Table </w:t>
      </w:r>
      <w:r>
        <w:rPr>
          <w:rFonts w:ascii="Garamond" w:eastAsia="SimSun" w:hAnsi="Garamond" w:cs="Times"/>
          <w:b/>
          <w:bCs/>
          <w:color w:val="333333"/>
        </w:rPr>
        <w:t>1</w:t>
      </w:r>
      <w:r w:rsidRPr="001775A2">
        <w:rPr>
          <w:rFonts w:ascii="Garamond" w:eastAsia="SimSun" w:hAnsi="Garamond" w:cs="Times"/>
          <w:b/>
          <w:bCs/>
          <w:color w:val="333333"/>
        </w:rPr>
        <w:t xml:space="preserve">: </w:t>
      </w:r>
      <w:r>
        <w:rPr>
          <w:rFonts w:ascii="Garamond" w:eastAsia="SimSun" w:hAnsi="Garamond" w:cs="Times"/>
          <w:b/>
          <w:bCs/>
          <w:color w:val="333333"/>
        </w:rPr>
        <w:t xml:space="preserve"> </w:t>
      </w:r>
      <w:r w:rsidRPr="00645D58">
        <w:rPr>
          <w:rFonts w:ascii="Garamond" w:eastAsia="SimSun" w:hAnsi="Garamond" w:cs="Times"/>
          <w:b/>
          <w:bCs/>
          <w:color w:val="333333"/>
        </w:rPr>
        <w:t xml:space="preserve">ML </w:t>
      </w:r>
      <w:r>
        <w:rPr>
          <w:rFonts w:ascii="Garamond" w:eastAsia="SimSun" w:hAnsi="Garamond" w:cs="Times"/>
          <w:b/>
          <w:bCs/>
          <w:color w:val="333333"/>
        </w:rPr>
        <w:t>algorithm V.S. baseline</w:t>
      </w:r>
      <w:r w:rsidRPr="00645D58">
        <w:rPr>
          <w:rFonts w:ascii="Garamond" w:eastAsia="SimSun" w:hAnsi="Garamond" w:cs="Times"/>
          <w:b/>
          <w:bCs/>
          <w:color w:val="333333"/>
        </w:rPr>
        <w:t xml:space="preserve"> </w:t>
      </w:r>
      <w:r>
        <w:rPr>
          <w:rFonts w:ascii="Garamond" w:eastAsia="SimSun" w:hAnsi="Garamond" w:cs="Times"/>
          <w:b/>
          <w:bCs/>
          <w:color w:val="333333"/>
        </w:rPr>
        <w:t xml:space="preserve">results with most </w:t>
      </w:r>
      <w:r w:rsidRPr="001772A0">
        <w:rPr>
          <w:rFonts w:ascii="Garamond" w:eastAsia="SimSun" w:hAnsi="Garamond" w:cs="Times"/>
          <w:b/>
          <w:bCs/>
          <w:color w:val="333333"/>
        </w:rPr>
        <w:t xml:space="preserve">food secure </w:t>
      </w:r>
      <w:r>
        <w:rPr>
          <w:rFonts w:ascii="Garamond" w:eastAsia="SimSun" w:hAnsi="Garamond" w:cs="Times"/>
          <w:b/>
          <w:bCs/>
          <w:color w:val="333333"/>
        </w:rPr>
        <w:t xml:space="preserve">category versus the rest </w:t>
      </w:r>
      <w:bookmarkStart w:id="586" w:name="_Hlk39168178"/>
      <w:r>
        <w:rPr>
          <w:rFonts w:ascii="Garamond" w:eastAsia="SimSun" w:hAnsi="Garamond" w:cs="Times"/>
          <w:b/>
          <w:bCs/>
          <w:color w:val="333333"/>
        </w:rPr>
        <w:t>categorization</w:t>
      </w:r>
      <w:bookmarkEnd w:id="586"/>
    </w:p>
    <w:tbl>
      <w:tblPr>
        <w:tblStyle w:val="PlainTable3"/>
        <w:tblW w:w="4952" w:type="pct"/>
        <w:jc w:val="center"/>
        <w:tblLayout w:type="fixed"/>
        <w:tblLook w:val="0420" w:firstRow="1" w:lastRow="0" w:firstColumn="0" w:lastColumn="0" w:noHBand="0" w:noVBand="1"/>
      </w:tblPr>
      <w:tblGrid>
        <w:gridCol w:w="1079"/>
        <w:gridCol w:w="1081"/>
        <w:gridCol w:w="812"/>
        <w:gridCol w:w="810"/>
        <w:gridCol w:w="1383"/>
        <w:gridCol w:w="779"/>
        <w:gridCol w:w="1077"/>
        <w:gridCol w:w="1170"/>
        <w:gridCol w:w="1079"/>
      </w:tblGrid>
      <w:tr w:rsidR="004666DA" w:rsidRPr="002C6CA8" w14:paraId="55989926" w14:textId="77777777" w:rsidTr="00AE7044">
        <w:trPr>
          <w:cnfStyle w:val="100000000000" w:firstRow="1" w:lastRow="0" w:firstColumn="0" w:lastColumn="0" w:oddVBand="0" w:evenVBand="0" w:oddHBand="0" w:evenHBand="0" w:firstRowFirstColumn="0" w:firstRowLastColumn="0" w:lastRowFirstColumn="0" w:lastRowLastColumn="0"/>
          <w:trHeight w:val="1284"/>
          <w:jc w:val="center"/>
        </w:trPr>
        <w:tc>
          <w:tcPr>
            <w:tcW w:w="582" w:type="pct"/>
            <w:tcBorders>
              <w:top w:val="single" w:sz="4" w:space="0" w:color="auto"/>
            </w:tcBorders>
            <w:shd w:val="clear" w:color="auto" w:fill="auto"/>
            <w:hideMark/>
          </w:tcPr>
          <w:p w14:paraId="3129446A" w14:textId="77777777" w:rsidR="004666DA" w:rsidRPr="002C6CA8" w:rsidRDefault="004666DA" w:rsidP="00AE7044">
            <w:pPr>
              <w:pStyle w:val="NormalWeb"/>
              <w:spacing w:before="0" w:beforeAutospacing="0" w:after="0" w:afterAutospacing="0"/>
              <w:jc w:val="center"/>
              <w:rPr>
                <w:rFonts w:ascii="Garamond" w:hAnsi="Garamond" w:cs="Calibri"/>
                <w:caps w:val="0"/>
                <w:kern w:val="24"/>
              </w:rPr>
            </w:pPr>
            <w:r w:rsidRPr="002C6CA8">
              <w:rPr>
                <w:rFonts w:ascii="Garamond" w:hAnsi="Garamond" w:cs="Calibri"/>
                <w:b w:val="0"/>
                <w:bCs w:val="0"/>
                <w:caps w:val="0"/>
                <w:kern w:val="24"/>
              </w:rPr>
              <w:t>Country</w:t>
            </w:r>
          </w:p>
          <w:p w14:paraId="173275F8"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83" w:type="pct"/>
            <w:tcBorders>
              <w:top w:val="single" w:sz="4" w:space="0" w:color="auto"/>
            </w:tcBorders>
            <w:shd w:val="clear" w:color="auto" w:fill="auto"/>
            <w:hideMark/>
          </w:tcPr>
          <w:p w14:paraId="05E46E4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Food Security Measure</w:t>
            </w:r>
          </w:p>
        </w:tc>
        <w:tc>
          <w:tcPr>
            <w:tcW w:w="438" w:type="pct"/>
            <w:tcBorders>
              <w:top w:val="single" w:sz="4" w:space="0" w:color="auto"/>
            </w:tcBorders>
          </w:tcPr>
          <w:p w14:paraId="27687D8E"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Threshold</w:t>
            </w:r>
          </w:p>
        </w:tc>
        <w:tc>
          <w:tcPr>
            <w:tcW w:w="437" w:type="pct"/>
            <w:tcBorders>
              <w:top w:val="single" w:sz="4" w:space="0" w:color="auto"/>
            </w:tcBorders>
            <w:shd w:val="clear" w:color="auto" w:fill="auto"/>
            <w:hideMark/>
          </w:tcPr>
          <w:p w14:paraId="6EA5748B"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5C74EF08" w14:textId="77777777" w:rsidR="004666DA" w:rsidRDefault="004666DA" w:rsidP="00AE7044">
            <w:pPr>
              <w:pStyle w:val="NormalWeb"/>
              <w:spacing w:before="0" w:beforeAutospacing="0" w:after="0" w:afterAutospacing="0"/>
              <w:jc w:val="center"/>
              <w:rPr>
                <w:rFonts w:ascii="Garamond" w:hAnsi="Garamond" w:cs="Calibri"/>
                <w:kern w:val="24"/>
              </w:rPr>
            </w:pPr>
            <w:r w:rsidRPr="002C6CA8">
              <w:rPr>
                <w:rFonts w:ascii="Garamond" w:hAnsi="Garamond" w:cs="Calibri"/>
                <w:b w:val="0"/>
                <w:bCs w:val="0"/>
                <w:caps w:val="0"/>
                <w:kern w:val="24"/>
              </w:rPr>
              <w:t>(Base</w:t>
            </w:r>
          </w:p>
          <w:p w14:paraId="0D02ED89"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line)</w:t>
            </w:r>
          </w:p>
        </w:tc>
        <w:tc>
          <w:tcPr>
            <w:tcW w:w="746" w:type="pct"/>
            <w:tcBorders>
              <w:top w:val="single" w:sz="4" w:space="0" w:color="auto"/>
            </w:tcBorders>
            <w:shd w:val="clear" w:color="auto" w:fill="auto"/>
            <w:hideMark/>
          </w:tcPr>
          <w:p w14:paraId="445F5C43"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196358B9"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(M</w:t>
            </w:r>
            <w:r>
              <w:rPr>
                <w:rFonts w:ascii="Garamond" w:hAnsi="Garamond" w:cs="Calibri"/>
                <w:b w:val="0"/>
                <w:bCs w:val="0"/>
                <w:caps w:val="0"/>
                <w:kern w:val="24"/>
              </w:rPr>
              <w:t>L</w:t>
            </w:r>
            <w:r w:rsidRPr="002C6CA8">
              <w:rPr>
                <w:rFonts w:ascii="Garamond" w:hAnsi="Garamond" w:cs="Calibri"/>
                <w:b w:val="0"/>
                <w:bCs w:val="0"/>
                <w:caps w:val="0"/>
                <w:kern w:val="24"/>
              </w:rPr>
              <w:t>)</w:t>
            </w:r>
          </w:p>
        </w:tc>
        <w:tc>
          <w:tcPr>
            <w:tcW w:w="420" w:type="pct"/>
            <w:tcBorders>
              <w:top w:val="single" w:sz="4" w:space="0" w:color="auto"/>
            </w:tcBorders>
          </w:tcPr>
          <w:p w14:paraId="134F77A5"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Calibri"/>
                <w:b w:val="0"/>
                <w:bCs w:val="0"/>
                <w:caps w:val="0"/>
                <w:kern w:val="24"/>
              </w:rPr>
              <w:t>F-1 score</w:t>
            </w:r>
            <w:r w:rsidRPr="002C6CA8">
              <w:rPr>
                <w:rFonts w:ascii="Garamond" w:hAnsi="Garamond" w:cs="Calibri"/>
                <w:b w:val="0"/>
                <w:bCs w:val="0"/>
                <w:caps w:val="0"/>
                <w:kern w:val="24"/>
              </w:rPr>
              <w:t xml:space="preserve"> </w:t>
            </w:r>
          </w:p>
          <w:p w14:paraId="6AAD9E86" w14:textId="77777777" w:rsidR="004666DA" w:rsidRDefault="004666DA" w:rsidP="00AE7044">
            <w:pPr>
              <w:pStyle w:val="NormalWeb"/>
              <w:spacing w:before="0" w:beforeAutospacing="0" w:after="0" w:afterAutospacing="0"/>
              <w:jc w:val="center"/>
              <w:rPr>
                <w:rFonts w:ascii="Garamond" w:hAnsi="Garamond" w:cs="Calibri"/>
                <w:kern w:val="24"/>
              </w:rPr>
            </w:pPr>
            <w:r w:rsidRPr="002C6CA8">
              <w:rPr>
                <w:rFonts w:ascii="Garamond" w:hAnsi="Garamond" w:cs="Calibri"/>
                <w:b w:val="0"/>
                <w:bCs w:val="0"/>
                <w:caps w:val="0"/>
                <w:kern w:val="24"/>
              </w:rPr>
              <w:t>(Base</w:t>
            </w:r>
          </w:p>
          <w:p w14:paraId="21A7739E"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sidRPr="002C6CA8">
              <w:rPr>
                <w:rFonts w:ascii="Garamond" w:hAnsi="Garamond" w:cs="Calibri"/>
                <w:b w:val="0"/>
                <w:bCs w:val="0"/>
                <w:caps w:val="0"/>
                <w:kern w:val="24"/>
              </w:rPr>
              <w:t>line)</w:t>
            </w:r>
          </w:p>
        </w:tc>
        <w:tc>
          <w:tcPr>
            <w:tcW w:w="581" w:type="pct"/>
            <w:tcBorders>
              <w:top w:val="single" w:sz="4" w:space="0" w:color="auto"/>
            </w:tcBorders>
          </w:tcPr>
          <w:p w14:paraId="300B2E52"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F-1 score</w:t>
            </w:r>
            <w:r w:rsidRPr="002C6CA8">
              <w:rPr>
                <w:rFonts w:ascii="Garamond" w:hAnsi="Garamond" w:cs="Calibri"/>
                <w:b w:val="0"/>
                <w:bCs w:val="0"/>
                <w:caps w:val="0"/>
                <w:kern w:val="24"/>
              </w:rPr>
              <w:t xml:space="preserve"> (M</w:t>
            </w:r>
            <w:r>
              <w:rPr>
                <w:rFonts w:ascii="Garamond" w:hAnsi="Garamond" w:cs="Calibri"/>
                <w:b w:val="0"/>
                <w:bCs w:val="0"/>
                <w:caps w:val="0"/>
                <w:kern w:val="24"/>
              </w:rPr>
              <w:t>L</w:t>
            </w:r>
            <w:r w:rsidRPr="002C6CA8">
              <w:rPr>
                <w:rFonts w:ascii="Garamond" w:hAnsi="Garamond" w:cs="Calibri"/>
                <w:b w:val="0"/>
                <w:bCs w:val="0"/>
                <w:caps w:val="0"/>
                <w:kern w:val="24"/>
              </w:rPr>
              <w:t>)</w:t>
            </w:r>
          </w:p>
        </w:tc>
        <w:tc>
          <w:tcPr>
            <w:tcW w:w="631" w:type="pct"/>
            <w:tcBorders>
              <w:top w:val="single" w:sz="4" w:space="0" w:color="auto"/>
            </w:tcBorders>
          </w:tcPr>
          <w:p w14:paraId="37FCC2ED"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Accuracy</w:t>
            </w:r>
          </w:p>
          <w:p w14:paraId="76CECE58" w14:textId="77777777" w:rsidR="004666DA" w:rsidRDefault="004666DA" w:rsidP="00AE7044">
            <w:pPr>
              <w:pStyle w:val="NormalWeb"/>
              <w:spacing w:before="0" w:beforeAutospacing="0" w:after="0" w:afterAutospacing="0"/>
              <w:jc w:val="center"/>
              <w:rPr>
                <w:rFonts w:ascii="Garamond" w:hAnsi="Garamond" w:cs="Calibri"/>
                <w:kern w:val="24"/>
              </w:rPr>
            </w:pPr>
            <w:r w:rsidRPr="002C6CA8">
              <w:rPr>
                <w:rFonts w:ascii="Garamond" w:hAnsi="Garamond" w:cs="Calibri"/>
                <w:b w:val="0"/>
                <w:bCs w:val="0"/>
                <w:caps w:val="0"/>
                <w:kern w:val="24"/>
              </w:rPr>
              <w:t>(Baseline)</w:t>
            </w:r>
          </w:p>
        </w:tc>
        <w:tc>
          <w:tcPr>
            <w:tcW w:w="583" w:type="pct"/>
            <w:tcBorders>
              <w:top w:val="single" w:sz="4" w:space="0" w:color="auto"/>
            </w:tcBorders>
          </w:tcPr>
          <w:p w14:paraId="76CEF469"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Accuracy</w:t>
            </w:r>
          </w:p>
          <w:p w14:paraId="7C835674" w14:textId="77777777" w:rsidR="004666DA" w:rsidRDefault="004666DA" w:rsidP="00AE7044">
            <w:pPr>
              <w:pStyle w:val="NormalWeb"/>
              <w:spacing w:before="0" w:beforeAutospacing="0" w:after="0" w:afterAutospacing="0"/>
              <w:jc w:val="center"/>
              <w:rPr>
                <w:rFonts w:ascii="Garamond" w:hAnsi="Garamond" w:cs="Calibri"/>
                <w:kern w:val="24"/>
              </w:rPr>
            </w:pPr>
            <w:r w:rsidRPr="002C6CA8">
              <w:rPr>
                <w:rFonts w:ascii="Garamond" w:hAnsi="Garamond" w:cs="Calibri"/>
                <w:b w:val="0"/>
                <w:bCs w:val="0"/>
                <w:caps w:val="0"/>
                <w:kern w:val="24"/>
              </w:rPr>
              <w:t>(M</w:t>
            </w:r>
            <w:r>
              <w:rPr>
                <w:rFonts w:ascii="Garamond" w:hAnsi="Garamond" w:cs="Calibri"/>
                <w:b w:val="0"/>
                <w:bCs w:val="0"/>
                <w:caps w:val="0"/>
                <w:kern w:val="24"/>
              </w:rPr>
              <w:t>L</w:t>
            </w:r>
            <w:r w:rsidRPr="002C6CA8">
              <w:rPr>
                <w:rFonts w:ascii="Garamond" w:hAnsi="Garamond" w:cs="Calibri"/>
                <w:b w:val="0"/>
                <w:bCs w:val="0"/>
                <w:caps w:val="0"/>
                <w:kern w:val="24"/>
              </w:rPr>
              <w:t>)</w:t>
            </w:r>
          </w:p>
        </w:tc>
      </w:tr>
      <w:tr w:rsidR="004666DA" w:rsidRPr="002C6CA8" w14:paraId="09B7E2C5" w14:textId="77777777" w:rsidTr="00AE7044">
        <w:trPr>
          <w:cnfStyle w:val="000000100000" w:firstRow="0" w:lastRow="0" w:firstColumn="0" w:lastColumn="0" w:oddVBand="0" w:evenVBand="0" w:oddHBand="1" w:evenHBand="0" w:firstRowFirstColumn="0" w:firstRowLastColumn="0" w:lastRowFirstColumn="0" w:lastRowLastColumn="0"/>
          <w:trHeight w:val="828"/>
          <w:jc w:val="center"/>
        </w:trPr>
        <w:tc>
          <w:tcPr>
            <w:tcW w:w="582" w:type="pct"/>
            <w:vMerge w:val="restart"/>
            <w:shd w:val="clear" w:color="auto" w:fill="auto"/>
            <w:hideMark/>
          </w:tcPr>
          <w:p w14:paraId="5A382E21"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Malawi</w:t>
            </w:r>
          </w:p>
          <w:p w14:paraId="384E9456"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83" w:type="pct"/>
            <w:shd w:val="clear" w:color="auto" w:fill="auto"/>
            <w:hideMark/>
          </w:tcPr>
          <w:p w14:paraId="399D73B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38" w:type="pct"/>
            <w:shd w:val="clear" w:color="auto" w:fill="auto"/>
          </w:tcPr>
          <w:p w14:paraId="686E2B52" w14:textId="77777777" w:rsidR="004666DA" w:rsidRPr="00AC7782" w:rsidRDefault="004666DA" w:rsidP="00AE7044">
            <w:pPr>
              <w:pStyle w:val="NormalWeb"/>
              <w:spacing w:before="0" w:beforeAutospacing="0" w:after="0" w:afterAutospacing="0"/>
              <w:jc w:val="center"/>
              <w:rPr>
                <w:rFonts w:ascii="Garamond" w:hAnsi="Garamond" w:cs="Calibri"/>
                <w:kern w:val="24"/>
              </w:rPr>
            </w:pPr>
            <w:r>
              <w:rPr>
                <w:rFonts w:ascii="Garamond" w:hAnsi="Garamond" w:cs="Calibri"/>
                <w:kern w:val="24"/>
              </w:rPr>
              <w:t>0.50</w:t>
            </w:r>
          </w:p>
        </w:tc>
        <w:tc>
          <w:tcPr>
            <w:tcW w:w="437" w:type="pct"/>
            <w:shd w:val="clear" w:color="auto" w:fill="auto"/>
            <w:hideMark/>
          </w:tcPr>
          <w:p w14:paraId="6580C6D2"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lang w:val="en-CA"/>
              </w:rPr>
              <w:t>0.</w:t>
            </w:r>
            <w:r>
              <w:rPr>
                <w:rFonts w:ascii="Garamond" w:hAnsi="Garamond" w:cs="Calibri"/>
                <w:kern w:val="24"/>
                <w:lang w:val="en-CA"/>
              </w:rPr>
              <w:t>38</w:t>
            </w:r>
          </w:p>
        </w:tc>
        <w:tc>
          <w:tcPr>
            <w:tcW w:w="746" w:type="pct"/>
            <w:shd w:val="clear" w:color="auto" w:fill="auto"/>
            <w:hideMark/>
          </w:tcPr>
          <w:p w14:paraId="185864EC"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lang w:val="en-CA"/>
              </w:rPr>
              <w:t>0.</w:t>
            </w:r>
            <w:r>
              <w:rPr>
                <w:rFonts w:ascii="Garamond" w:hAnsi="Garamond" w:cs="Calibri"/>
                <w:kern w:val="24"/>
                <w:lang w:val="en-CA"/>
              </w:rPr>
              <w:t xml:space="preserve">55 - </w:t>
            </w:r>
            <w:r w:rsidRPr="002C6CA8">
              <w:rPr>
                <w:rFonts w:ascii="Garamond" w:hAnsi="Garamond" w:cs="Calibri"/>
                <w:kern w:val="24"/>
                <w:lang w:val="en-CA"/>
              </w:rPr>
              <w:t>0.</w:t>
            </w:r>
            <w:r>
              <w:rPr>
                <w:rFonts w:ascii="Garamond" w:hAnsi="Garamond" w:cs="Calibri"/>
                <w:kern w:val="24"/>
                <w:lang w:val="en-CA"/>
              </w:rPr>
              <w:t>89</w:t>
            </w:r>
          </w:p>
        </w:tc>
        <w:tc>
          <w:tcPr>
            <w:tcW w:w="420" w:type="pct"/>
            <w:shd w:val="clear" w:color="auto" w:fill="auto"/>
          </w:tcPr>
          <w:p w14:paraId="1224642A"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0.47</w:t>
            </w:r>
          </w:p>
        </w:tc>
        <w:tc>
          <w:tcPr>
            <w:tcW w:w="581" w:type="pct"/>
            <w:shd w:val="clear" w:color="auto" w:fill="auto"/>
          </w:tcPr>
          <w:p w14:paraId="19235C1A"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0.66-0.75</w:t>
            </w:r>
          </w:p>
        </w:tc>
        <w:tc>
          <w:tcPr>
            <w:tcW w:w="631" w:type="pct"/>
            <w:shd w:val="clear" w:color="auto" w:fill="auto"/>
          </w:tcPr>
          <w:p w14:paraId="7C9117CD"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rPr>
              <w:t>0.55</w:t>
            </w:r>
          </w:p>
        </w:tc>
        <w:tc>
          <w:tcPr>
            <w:tcW w:w="583" w:type="pct"/>
            <w:shd w:val="clear" w:color="auto" w:fill="auto"/>
          </w:tcPr>
          <w:p w14:paraId="654B02D0" w14:textId="77777777" w:rsidR="004666DA" w:rsidRDefault="004666DA" w:rsidP="00AE7044">
            <w:pPr>
              <w:pStyle w:val="NormalWeb"/>
              <w:spacing w:before="0" w:beforeAutospacing="0" w:after="0" w:afterAutospacing="0"/>
              <w:jc w:val="center"/>
              <w:rPr>
                <w:rFonts w:ascii="Garamond" w:hAnsi="Garamond" w:cs="Calibri"/>
                <w:kern w:val="24"/>
                <w:lang w:val="en-CA"/>
              </w:rPr>
            </w:pPr>
            <w:r w:rsidRPr="002C6CA8">
              <w:rPr>
                <w:rFonts w:ascii="Garamond" w:hAnsi="Garamond" w:cs="Calibri"/>
                <w:kern w:val="24"/>
              </w:rPr>
              <w:t>0.</w:t>
            </w:r>
            <w:r>
              <w:rPr>
                <w:rFonts w:ascii="Garamond" w:hAnsi="Garamond" w:cs="Calibri"/>
                <w:kern w:val="24"/>
              </w:rPr>
              <w:t>52</w:t>
            </w:r>
            <w:r w:rsidRPr="002C6CA8">
              <w:rPr>
                <w:rFonts w:ascii="Garamond" w:hAnsi="Garamond" w:cs="Calibri"/>
                <w:kern w:val="24"/>
              </w:rPr>
              <w:t>-0.</w:t>
            </w:r>
            <w:r>
              <w:rPr>
                <w:rFonts w:ascii="Garamond" w:hAnsi="Garamond" w:cs="Calibri"/>
                <w:kern w:val="24"/>
              </w:rPr>
              <w:t>69</w:t>
            </w:r>
          </w:p>
        </w:tc>
      </w:tr>
      <w:tr w:rsidR="004666DA" w:rsidRPr="002C6CA8" w14:paraId="2A5A73D8" w14:textId="77777777" w:rsidTr="00AE7044">
        <w:trPr>
          <w:trHeight w:val="775"/>
          <w:jc w:val="center"/>
        </w:trPr>
        <w:tc>
          <w:tcPr>
            <w:tcW w:w="582" w:type="pct"/>
            <w:vMerge/>
            <w:shd w:val="clear" w:color="auto" w:fill="auto"/>
            <w:hideMark/>
          </w:tcPr>
          <w:p w14:paraId="6E83670C" w14:textId="77777777" w:rsidR="004666DA" w:rsidRPr="002C6CA8" w:rsidRDefault="004666DA" w:rsidP="00AE7044">
            <w:pPr>
              <w:rPr>
                <w:rFonts w:ascii="Garamond" w:hAnsi="Garamond" w:cs="Arial"/>
              </w:rPr>
            </w:pPr>
          </w:p>
        </w:tc>
        <w:tc>
          <w:tcPr>
            <w:tcW w:w="583" w:type="pct"/>
            <w:shd w:val="clear" w:color="auto" w:fill="auto"/>
            <w:hideMark/>
          </w:tcPr>
          <w:p w14:paraId="42151C23" w14:textId="77777777" w:rsidR="004666DA" w:rsidRPr="002C6CA8" w:rsidRDefault="004666DA" w:rsidP="00AE7044">
            <w:pPr>
              <w:pStyle w:val="NormalWeb"/>
              <w:spacing w:before="0" w:beforeAutospacing="0" w:after="0" w:afterAutospacing="0"/>
              <w:jc w:val="center"/>
              <w:rPr>
                <w:rFonts w:ascii="Garamond" w:hAnsi="Garamond" w:cs="Arial"/>
              </w:rPr>
            </w:pPr>
            <w:proofErr w:type="spellStart"/>
            <w:r w:rsidRPr="002C6CA8">
              <w:rPr>
                <w:rFonts w:ascii="Garamond" w:hAnsi="Garamond" w:cs="Calibri"/>
                <w:kern w:val="24"/>
              </w:rPr>
              <w:t>rCSI</w:t>
            </w:r>
            <w:proofErr w:type="spellEnd"/>
          </w:p>
        </w:tc>
        <w:tc>
          <w:tcPr>
            <w:tcW w:w="438" w:type="pct"/>
            <w:shd w:val="clear" w:color="auto" w:fill="auto"/>
          </w:tcPr>
          <w:p w14:paraId="3EE55065" w14:textId="77777777" w:rsidR="004666DA" w:rsidRPr="00AC7782" w:rsidRDefault="004666DA" w:rsidP="00AE7044">
            <w:pPr>
              <w:pStyle w:val="NormalWeb"/>
              <w:spacing w:before="0" w:beforeAutospacing="0" w:after="0" w:afterAutospacing="0"/>
              <w:jc w:val="center"/>
              <w:rPr>
                <w:rFonts w:ascii="Garamond" w:hAnsi="Garamond" w:cs="Arial"/>
              </w:rPr>
            </w:pPr>
            <w:r>
              <w:rPr>
                <w:rFonts w:ascii="Garamond" w:hAnsi="Garamond" w:cs="Arial"/>
              </w:rPr>
              <w:t>0.40</w:t>
            </w:r>
          </w:p>
        </w:tc>
        <w:tc>
          <w:tcPr>
            <w:tcW w:w="437" w:type="pct"/>
            <w:shd w:val="clear" w:color="auto" w:fill="auto"/>
          </w:tcPr>
          <w:p w14:paraId="7E49F8D2"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0.60</w:t>
            </w:r>
          </w:p>
        </w:tc>
        <w:tc>
          <w:tcPr>
            <w:tcW w:w="746" w:type="pct"/>
            <w:shd w:val="clear" w:color="auto" w:fill="auto"/>
          </w:tcPr>
          <w:p w14:paraId="76DB9116"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0.76 - 0.96</w:t>
            </w:r>
          </w:p>
        </w:tc>
        <w:tc>
          <w:tcPr>
            <w:tcW w:w="420" w:type="pct"/>
            <w:shd w:val="clear" w:color="auto" w:fill="auto"/>
          </w:tcPr>
          <w:p w14:paraId="605A027C"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0.71</w:t>
            </w:r>
          </w:p>
          <w:p w14:paraId="781E34DF"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p>
        </w:tc>
        <w:tc>
          <w:tcPr>
            <w:tcW w:w="581" w:type="pct"/>
            <w:shd w:val="clear" w:color="auto" w:fill="auto"/>
          </w:tcPr>
          <w:p w14:paraId="39DF4972"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0.83-0.94</w:t>
            </w:r>
          </w:p>
        </w:tc>
        <w:tc>
          <w:tcPr>
            <w:tcW w:w="631" w:type="pct"/>
            <w:shd w:val="clear" w:color="auto" w:fill="auto"/>
          </w:tcPr>
          <w:p w14:paraId="46116CC3"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0.58</w:t>
            </w:r>
          </w:p>
        </w:tc>
        <w:tc>
          <w:tcPr>
            <w:tcW w:w="583" w:type="pct"/>
            <w:shd w:val="clear" w:color="auto" w:fill="auto"/>
          </w:tcPr>
          <w:p w14:paraId="25864038"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0.76-0.96</w:t>
            </w:r>
          </w:p>
        </w:tc>
      </w:tr>
      <w:tr w:rsidR="004666DA" w:rsidRPr="002C6CA8" w14:paraId="5A5B937B" w14:textId="77777777" w:rsidTr="00AE7044">
        <w:trPr>
          <w:cnfStyle w:val="000000100000" w:firstRow="0" w:lastRow="0" w:firstColumn="0" w:lastColumn="0" w:oddVBand="0" w:evenVBand="0" w:oddHBand="1" w:evenHBand="0" w:firstRowFirstColumn="0" w:firstRowLastColumn="0" w:lastRowFirstColumn="0" w:lastRowLastColumn="0"/>
          <w:trHeight w:val="828"/>
          <w:jc w:val="center"/>
        </w:trPr>
        <w:tc>
          <w:tcPr>
            <w:tcW w:w="582" w:type="pct"/>
            <w:vMerge w:val="restart"/>
            <w:shd w:val="clear" w:color="auto" w:fill="auto"/>
            <w:hideMark/>
          </w:tcPr>
          <w:p w14:paraId="6B1AF497"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Tanzania</w:t>
            </w:r>
          </w:p>
          <w:p w14:paraId="04263DDE"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83" w:type="pct"/>
            <w:shd w:val="clear" w:color="auto" w:fill="auto"/>
            <w:hideMark/>
          </w:tcPr>
          <w:p w14:paraId="4A202E9C"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38" w:type="pct"/>
            <w:shd w:val="clear" w:color="auto" w:fill="auto"/>
          </w:tcPr>
          <w:p w14:paraId="4FA90304" w14:textId="77777777" w:rsidR="004666DA" w:rsidRPr="00AC7782" w:rsidRDefault="004666DA" w:rsidP="00AE7044">
            <w:pPr>
              <w:pStyle w:val="NormalWeb"/>
              <w:spacing w:before="0" w:beforeAutospacing="0" w:after="0" w:afterAutospacing="0"/>
              <w:jc w:val="center"/>
              <w:rPr>
                <w:rFonts w:ascii="Garamond" w:hAnsi="Garamond" w:cs="Arial"/>
              </w:rPr>
            </w:pPr>
            <w:r>
              <w:rPr>
                <w:rFonts w:ascii="Garamond" w:hAnsi="Garamond" w:cs="Arial"/>
              </w:rPr>
              <w:t>0.30</w:t>
            </w:r>
          </w:p>
        </w:tc>
        <w:tc>
          <w:tcPr>
            <w:tcW w:w="437" w:type="pct"/>
            <w:shd w:val="clear" w:color="auto" w:fill="auto"/>
          </w:tcPr>
          <w:p w14:paraId="21E5A352"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0.11</w:t>
            </w:r>
          </w:p>
        </w:tc>
        <w:tc>
          <w:tcPr>
            <w:tcW w:w="746" w:type="pct"/>
            <w:shd w:val="clear" w:color="auto" w:fill="auto"/>
          </w:tcPr>
          <w:p w14:paraId="01B745BA"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0.78 – 1.00</w:t>
            </w:r>
          </w:p>
        </w:tc>
        <w:tc>
          <w:tcPr>
            <w:tcW w:w="420" w:type="pct"/>
            <w:shd w:val="clear" w:color="auto" w:fill="auto"/>
          </w:tcPr>
          <w:p w14:paraId="6EFAA83D"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0.14</w:t>
            </w:r>
          </w:p>
        </w:tc>
        <w:tc>
          <w:tcPr>
            <w:tcW w:w="581" w:type="pct"/>
            <w:shd w:val="clear" w:color="auto" w:fill="auto"/>
          </w:tcPr>
          <w:p w14:paraId="21152ACB"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0.22-0.50</w:t>
            </w:r>
          </w:p>
        </w:tc>
        <w:tc>
          <w:tcPr>
            <w:tcW w:w="631" w:type="pct"/>
            <w:shd w:val="clear" w:color="auto" w:fill="auto"/>
          </w:tcPr>
          <w:p w14:paraId="44177740"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0.84</w:t>
            </w:r>
          </w:p>
        </w:tc>
        <w:tc>
          <w:tcPr>
            <w:tcW w:w="583" w:type="pct"/>
            <w:shd w:val="clear" w:color="auto" w:fill="auto"/>
          </w:tcPr>
          <w:p w14:paraId="5346B35B"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0.12-0.84</w:t>
            </w:r>
          </w:p>
        </w:tc>
      </w:tr>
      <w:tr w:rsidR="004666DA" w:rsidRPr="002C6CA8" w14:paraId="5EA80799" w14:textId="77777777" w:rsidTr="00AE7044">
        <w:trPr>
          <w:trHeight w:val="852"/>
          <w:jc w:val="center"/>
        </w:trPr>
        <w:tc>
          <w:tcPr>
            <w:tcW w:w="582" w:type="pct"/>
            <w:vMerge/>
            <w:shd w:val="clear" w:color="auto" w:fill="auto"/>
            <w:hideMark/>
          </w:tcPr>
          <w:p w14:paraId="0635C555" w14:textId="77777777" w:rsidR="004666DA" w:rsidRPr="002C6CA8" w:rsidRDefault="004666DA" w:rsidP="00AE7044">
            <w:pPr>
              <w:rPr>
                <w:rFonts w:ascii="Garamond" w:hAnsi="Garamond" w:cs="Arial"/>
              </w:rPr>
            </w:pPr>
          </w:p>
        </w:tc>
        <w:tc>
          <w:tcPr>
            <w:tcW w:w="583" w:type="pct"/>
            <w:shd w:val="clear" w:color="auto" w:fill="auto"/>
            <w:hideMark/>
          </w:tcPr>
          <w:p w14:paraId="57DFF3B7" w14:textId="77777777" w:rsidR="004666DA" w:rsidRPr="002C6CA8" w:rsidRDefault="004666DA" w:rsidP="00AE7044">
            <w:pPr>
              <w:pStyle w:val="NormalWeb"/>
              <w:spacing w:before="0" w:beforeAutospacing="0" w:after="0" w:afterAutospacing="0"/>
              <w:jc w:val="center"/>
              <w:rPr>
                <w:rFonts w:ascii="Garamond" w:hAnsi="Garamond" w:cs="Arial"/>
              </w:rPr>
            </w:pPr>
            <w:proofErr w:type="spellStart"/>
            <w:r w:rsidRPr="002C6CA8">
              <w:rPr>
                <w:rFonts w:ascii="Garamond" w:hAnsi="Garamond" w:cs="Calibri"/>
                <w:kern w:val="24"/>
              </w:rPr>
              <w:t>rCSI</w:t>
            </w:r>
            <w:proofErr w:type="spellEnd"/>
          </w:p>
        </w:tc>
        <w:tc>
          <w:tcPr>
            <w:tcW w:w="438" w:type="pct"/>
            <w:shd w:val="clear" w:color="auto" w:fill="auto"/>
          </w:tcPr>
          <w:p w14:paraId="4595A945" w14:textId="77777777" w:rsidR="004666DA" w:rsidRPr="00AC7782" w:rsidRDefault="004666DA" w:rsidP="00AE7044">
            <w:pPr>
              <w:pStyle w:val="NormalWeb"/>
              <w:spacing w:before="0" w:beforeAutospacing="0" w:after="0" w:afterAutospacing="0"/>
              <w:jc w:val="center"/>
              <w:rPr>
                <w:rFonts w:ascii="Garamond" w:hAnsi="Garamond" w:cs="Arial"/>
              </w:rPr>
            </w:pPr>
            <w:r>
              <w:rPr>
                <w:rFonts w:ascii="Garamond" w:hAnsi="Garamond" w:cs="Arial"/>
              </w:rPr>
              <w:t>0.30</w:t>
            </w:r>
          </w:p>
        </w:tc>
        <w:tc>
          <w:tcPr>
            <w:tcW w:w="437" w:type="pct"/>
            <w:shd w:val="clear" w:color="auto" w:fill="auto"/>
          </w:tcPr>
          <w:p w14:paraId="198B843A"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0.44</w:t>
            </w:r>
          </w:p>
        </w:tc>
        <w:tc>
          <w:tcPr>
            <w:tcW w:w="746" w:type="pct"/>
            <w:shd w:val="clear" w:color="auto" w:fill="auto"/>
          </w:tcPr>
          <w:p w14:paraId="185C557A"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0.72-1.00</w:t>
            </w:r>
          </w:p>
        </w:tc>
        <w:tc>
          <w:tcPr>
            <w:tcW w:w="420" w:type="pct"/>
            <w:shd w:val="clear" w:color="auto" w:fill="auto"/>
          </w:tcPr>
          <w:p w14:paraId="2947E9D6"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0.46</w:t>
            </w:r>
          </w:p>
        </w:tc>
        <w:tc>
          <w:tcPr>
            <w:tcW w:w="581" w:type="pct"/>
            <w:shd w:val="clear" w:color="auto" w:fill="auto"/>
          </w:tcPr>
          <w:p w14:paraId="46E27947"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0.56-0.57</w:t>
            </w:r>
          </w:p>
        </w:tc>
        <w:tc>
          <w:tcPr>
            <w:tcW w:w="631" w:type="pct"/>
            <w:shd w:val="clear" w:color="auto" w:fill="auto"/>
          </w:tcPr>
          <w:p w14:paraId="79537E05"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0.59</w:t>
            </w:r>
          </w:p>
        </w:tc>
        <w:tc>
          <w:tcPr>
            <w:tcW w:w="583" w:type="pct"/>
            <w:shd w:val="clear" w:color="auto" w:fill="auto"/>
          </w:tcPr>
          <w:p w14:paraId="13166EDE"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0.40-0.59</w:t>
            </w:r>
          </w:p>
        </w:tc>
      </w:tr>
      <w:tr w:rsidR="004666DA" w:rsidRPr="002C6CA8" w14:paraId="34CE390C" w14:textId="77777777" w:rsidTr="00AE7044">
        <w:trPr>
          <w:cnfStyle w:val="000000100000" w:firstRow="0" w:lastRow="0" w:firstColumn="0" w:lastColumn="0" w:oddVBand="0" w:evenVBand="0" w:oddHBand="1" w:evenHBand="0" w:firstRowFirstColumn="0" w:firstRowLastColumn="0" w:lastRowFirstColumn="0" w:lastRowLastColumn="0"/>
          <w:trHeight w:val="549"/>
          <w:jc w:val="center"/>
        </w:trPr>
        <w:tc>
          <w:tcPr>
            <w:tcW w:w="582" w:type="pct"/>
            <w:tcBorders>
              <w:bottom w:val="single" w:sz="4" w:space="0" w:color="auto"/>
            </w:tcBorders>
            <w:shd w:val="clear" w:color="auto" w:fill="auto"/>
            <w:hideMark/>
          </w:tcPr>
          <w:p w14:paraId="6F386753"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Uganda</w:t>
            </w:r>
          </w:p>
        </w:tc>
        <w:tc>
          <w:tcPr>
            <w:tcW w:w="583" w:type="pct"/>
            <w:tcBorders>
              <w:bottom w:val="single" w:sz="4" w:space="0" w:color="auto"/>
            </w:tcBorders>
            <w:shd w:val="clear" w:color="auto" w:fill="auto"/>
            <w:hideMark/>
          </w:tcPr>
          <w:p w14:paraId="61E0C6D3"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38" w:type="pct"/>
            <w:tcBorders>
              <w:bottom w:val="single" w:sz="4" w:space="0" w:color="auto"/>
            </w:tcBorders>
            <w:shd w:val="clear" w:color="auto" w:fill="auto"/>
          </w:tcPr>
          <w:p w14:paraId="0738673F" w14:textId="77777777" w:rsidR="004666DA" w:rsidRPr="00AC7782" w:rsidRDefault="004666DA" w:rsidP="00AE7044">
            <w:pPr>
              <w:pStyle w:val="NormalWeb"/>
              <w:spacing w:before="0" w:beforeAutospacing="0" w:after="0" w:afterAutospacing="0"/>
              <w:jc w:val="center"/>
              <w:rPr>
                <w:rFonts w:ascii="Garamond" w:hAnsi="Garamond" w:cs="Arial"/>
              </w:rPr>
            </w:pPr>
            <w:r>
              <w:rPr>
                <w:rFonts w:ascii="Garamond" w:hAnsi="Garamond" w:cs="Arial"/>
              </w:rPr>
              <w:t>0.50</w:t>
            </w:r>
          </w:p>
        </w:tc>
        <w:tc>
          <w:tcPr>
            <w:tcW w:w="437" w:type="pct"/>
            <w:tcBorders>
              <w:bottom w:val="single" w:sz="4" w:space="0" w:color="auto"/>
            </w:tcBorders>
            <w:shd w:val="clear" w:color="auto" w:fill="auto"/>
          </w:tcPr>
          <w:p w14:paraId="19DD8028"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1.00</w:t>
            </w:r>
          </w:p>
        </w:tc>
        <w:tc>
          <w:tcPr>
            <w:tcW w:w="746" w:type="pct"/>
            <w:tcBorders>
              <w:bottom w:val="single" w:sz="4" w:space="0" w:color="auto"/>
            </w:tcBorders>
            <w:shd w:val="clear" w:color="auto" w:fill="auto"/>
          </w:tcPr>
          <w:p w14:paraId="618A2EB5"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0.57-1.00</w:t>
            </w:r>
          </w:p>
        </w:tc>
        <w:tc>
          <w:tcPr>
            <w:tcW w:w="420" w:type="pct"/>
            <w:tcBorders>
              <w:bottom w:val="single" w:sz="4" w:space="0" w:color="auto"/>
            </w:tcBorders>
            <w:shd w:val="clear" w:color="auto" w:fill="auto"/>
          </w:tcPr>
          <w:p w14:paraId="0D2ECE18"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0.39</w:t>
            </w:r>
          </w:p>
        </w:tc>
        <w:tc>
          <w:tcPr>
            <w:tcW w:w="581" w:type="pct"/>
            <w:tcBorders>
              <w:bottom w:val="single" w:sz="4" w:space="0" w:color="auto"/>
            </w:tcBorders>
            <w:shd w:val="clear" w:color="auto" w:fill="auto"/>
          </w:tcPr>
          <w:p w14:paraId="57A51741" w14:textId="77777777" w:rsidR="004666DA" w:rsidRPr="00B901FE"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0.39-0.48</w:t>
            </w:r>
          </w:p>
        </w:tc>
        <w:tc>
          <w:tcPr>
            <w:tcW w:w="631" w:type="pct"/>
            <w:tcBorders>
              <w:bottom w:val="single" w:sz="4" w:space="0" w:color="auto"/>
            </w:tcBorders>
            <w:shd w:val="clear" w:color="auto" w:fill="auto"/>
          </w:tcPr>
          <w:p w14:paraId="7379FCB7"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0.25</w:t>
            </w:r>
          </w:p>
        </w:tc>
        <w:tc>
          <w:tcPr>
            <w:tcW w:w="583" w:type="pct"/>
            <w:tcBorders>
              <w:bottom w:val="single" w:sz="4" w:space="0" w:color="auto"/>
            </w:tcBorders>
            <w:shd w:val="clear" w:color="auto" w:fill="auto"/>
          </w:tcPr>
          <w:p w14:paraId="29E0EC19"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0.24-0.70</w:t>
            </w:r>
          </w:p>
        </w:tc>
      </w:tr>
    </w:tbl>
    <w:p w14:paraId="666F6383" w14:textId="4A14F84A" w:rsidR="004666DA" w:rsidRDefault="004666DA" w:rsidP="004666DA">
      <w:pPr>
        <w:rPr>
          <w:rFonts w:ascii="Garamond" w:eastAsia="SimSun" w:hAnsi="Garamond" w:cs="Times"/>
          <w:bCs/>
          <w:color w:val="333333"/>
        </w:rPr>
      </w:pPr>
      <w:r>
        <w:rPr>
          <w:rFonts w:ascii="Garamond" w:eastAsia="SimSun" w:hAnsi="Garamond" w:cs="Times"/>
          <w:b/>
          <w:bCs/>
          <w:color w:val="333333"/>
        </w:rPr>
        <w:t xml:space="preserve">*  </w:t>
      </w:r>
      <w:r w:rsidRPr="0037795C">
        <w:rPr>
          <w:rFonts w:ascii="Garamond" w:eastAsia="SimSun" w:hAnsi="Garamond" w:cs="Times"/>
          <w:bCs/>
          <w:color w:val="333333"/>
        </w:rPr>
        <w:t xml:space="preserve">ML results </w:t>
      </w:r>
      <w:r>
        <w:rPr>
          <w:rFonts w:ascii="Garamond" w:eastAsia="SimSun" w:hAnsi="Garamond" w:cs="Times"/>
          <w:bCs/>
          <w:color w:val="333333"/>
        </w:rPr>
        <w:t xml:space="preserve">shown in range as the performance of the three models vary slightly </w:t>
      </w:r>
    </w:p>
    <w:p w14:paraId="21861324" w14:textId="77777777" w:rsidR="009021C2" w:rsidRPr="0037795C" w:rsidRDefault="009021C2" w:rsidP="004666DA">
      <w:pPr>
        <w:rPr>
          <w:rFonts w:ascii="Garamond" w:eastAsia="SimSun" w:hAnsi="Garamond" w:cs="Times"/>
          <w:b/>
          <w:bCs/>
          <w:color w:val="333333"/>
        </w:rPr>
      </w:pPr>
    </w:p>
    <w:p w14:paraId="5A4996D8" w14:textId="77777777" w:rsidR="004666DA" w:rsidRDefault="004666DA" w:rsidP="004666DA">
      <w:pPr>
        <w:rPr>
          <w:rFonts w:ascii="Garamond" w:eastAsia="SimSun" w:hAnsi="Garamond" w:cs="Times"/>
          <w:b/>
          <w:bCs/>
          <w:color w:val="333333"/>
        </w:rPr>
      </w:pPr>
      <w:r w:rsidRPr="0094415C">
        <w:rPr>
          <w:rFonts w:ascii="Garamond" w:eastAsia="SimSun" w:hAnsi="Garamond" w:cs="Times"/>
          <w:b/>
          <w:bCs/>
          <w:color w:val="333333"/>
        </w:rPr>
        <w:t xml:space="preserve">Table 2: </w:t>
      </w:r>
      <w:r>
        <w:rPr>
          <w:rFonts w:ascii="Garamond" w:eastAsia="SimSun" w:hAnsi="Garamond" w:cs="Times"/>
          <w:b/>
          <w:bCs/>
          <w:color w:val="333333"/>
        </w:rPr>
        <w:t xml:space="preserve"> M</w:t>
      </w:r>
      <w:r w:rsidRPr="00645D58">
        <w:rPr>
          <w:rFonts w:ascii="Garamond" w:eastAsia="SimSun" w:hAnsi="Garamond" w:cs="Times"/>
          <w:b/>
          <w:bCs/>
          <w:color w:val="333333"/>
        </w:rPr>
        <w:t xml:space="preserve">L </w:t>
      </w:r>
      <w:r>
        <w:rPr>
          <w:rFonts w:ascii="Garamond" w:eastAsia="SimSun" w:hAnsi="Garamond" w:cs="Times"/>
          <w:b/>
          <w:bCs/>
          <w:color w:val="333333"/>
        </w:rPr>
        <w:t>algorithm V.S. baseline</w:t>
      </w:r>
      <w:r w:rsidRPr="00645D58">
        <w:rPr>
          <w:rFonts w:ascii="Garamond" w:eastAsia="SimSun" w:hAnsi="Garamond" w:cs="Times"/>
          <w:b/>
          <w:bCs/>
          <w:color w:val="333333"/>
        </w:rPr>
        <w:t xml:space="preserve"> </w:t>
      </w:r>
      <w:r>
        <w:rPr>
          <w:rFonts w:ascii="Garamond" w:eastAsia="SimSun" w:hAnsi="Garamond" w:cs="Times"/>
          <w:b/>
          <w:bCs/>
          <w:color w:val="333333"/>
        </w:rPr>
        <w:t xml:space="preserve">results with most </w:t>
      </w:r>
      <w:r w:rsidRPr="001772A0">
        <w:rPr>
          <w:rFonts w:ascii="Garamond" w:eastAsia="SimSun" w:hAnsi="Garamond" w:cs="Times"/>
          <w:b/>
          <w:bCs/>
          <w:color w:val="333333"/>
        </w:rPr>
        <w:t xml:space="preserve">food </w:t>
      </w:r>
      <w:r>
        <w:rPr>
          <w:rFonts w:ascii="Garamond" w:eastAsia="SimSun" w:hAnsi="Garamond" w:cs="Times"/>
          <w:b/>
          <w:bCs/>
          <w:color w:val="333333"/>
        </w:rPr>
        <w:t>in</w:t>
      </w:r>
      <w:r w:rsidRPr="001772A0">
        <w:rPr>
          <w:rFonts w:ascii="Garamond" w:eastAsia="SimSun" w:hAnsi="Garamond" w:cs="Times"/>
          <w:b/>
          <w:bCs/>
          <w:color w:val="333333"/>
        </w:rPr>
        <w:t xml:space="preserve">secure </w:t>
      </w:r>
      <w:r>
        <w:rPr>
          <w:rFonts w:ascii="Garamond" w:eastAsia="SimSun" w:hAnsi="Garamond" w:cs="Times"/>
          <w:b/>
          <w:bCs/>
          <w:color w:val="333333"/>
        </w:rPr>
        <w:t>category versus the rest categorization</w:t>
      </w:r>
    </w:p>
    <w:tbl>
      <w:tblPr>
        <w:tblStyle w:val="PlainTable3"/>
        <w:tblW w:w="5000" w:type="pct"/>
        <w:jc w:val="center"/>
        <w:tblLayout w:type="fixed"/>
        <w:tblLook w:val="0420" w:firstRow="1" w:lastRow="0" w:firstColumn="0" w:lastColumn="0" w:noHBand="0" w:noVBand="1"/>
      </w:tblPr>
      <w:tblGrid>
        <w:gridCol w:w="1081"/>
        <w:gridCol w:w="1079"/>
        <w:gridCol w:w="772"/>
        <w:gridCol w:w="848"/>
        <w:gridCol w:w="1170"/>
        <w:gridCol w:w="1080"/>
        <w:gridCol w:w="900"/>
        <w:gridCol w:w="1080"/>
        <w:gridCol w:w="1350"/>
      </w:tblGrid>
      <w:tr w:rsidR="004666DA" w:rsidRPr="002C6CA8" w14:paraId="5D83A941" w14:textId="77777777" w:rsidTr="00AE7044">
        <w:trPr>
          <w:cnfStyle w:val="100000000000" w:firstRow="1" w:lastRow="0" w:firstColumn="0" w:lastColumn="0" w:oddVBand="0" w:evenVBand="0" w:oddHBand="0" w:evenHBand="0" w:firstRowFirstColumn="0" w:firstRowLastColumn="0" w:lastRowFirstColumn="0" w:lastRowLastColumn="0"/>
          <w:trHeight w:val="1284"/>
          <w:jc w:val="center"/>
        </w:trPr>
        <w:tc>
          <w:tcPr>
            <w:tcW w:w="577" w:type="pct"/>
            <w:tcBorders>
              <w:top w:val="single" w:sz="4" w:space="0" w:color="auto"/>
            </w:tcBorders>
            <w:shd w:val="clear" w:color="auto" w:fill="auto"/>
            <w:hideMark/>
          </w:tcPr>
          <w:p w14:paraId="542CB8C8" w14:textId="77777777" w:rsidR="004666DA" w:rsidRPr="002C6CA8" w:rsidRDefault="004666DA" w:rsidP="00AE7044">
            <w:pPr>
              <w:pStyle w:val="NormalWeb"/>
              <w:spacing w:before="0" w:beforeAutospacing="0" w:after="0" w:afterAutospacing="0"/>
              <w:jc w:val="center"/>
              <w:rPr>
                <w:rFonts w:ascii="Garamond" w:hAnsi="Garamond" w:cs="Calibri"/>
                <w:caps w:val="0"/>
                <w:kern w:val="24"/>
              </w:rPr>
            </w:pPr>
            <w:r w:rsidRPr="002C6CA8">
              <w:rPr>
                <w:rFonts w:ascii="Garamond" w:hAnsi="Garamond" w:cs="Calibri"/>
                <w:b w:val="0"/>
                <w:bCs w:val="0"/>
                <w:caps w:val="0"/>
                <w:kern w:val="24"/>
              </w:rPr>
              <w:t>Country</w:t>
            </w:r>
          </w:p>
          <w:p w14:paraId="52B9A21A"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76" w:type="pct"/>
            <w:tcBorders>
              <w:top w:val="single" w:sz="4" w:space="0" w:color="auto"/>
            </w:tcBorders>
            <w:shd w:val="clear" w:color="auto" w:fill="auto"/>
            <w:hideMark/>
          </w:tcPr>
          <w:p w14:paraId="368CAA4B"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Food Security Measure</w:t>
            </w:r>
          </w:p>
        </w:tc>
        <w:tc>
          <w:tcPr>
            <w:tcW w:w="412" w:type="pct"/>
            <w:tcBorders>
              <w:top w:val="single" w:sz="4" w:space="0" w:color="auto"/>
            </w:tcBorders>
            <w:shd w:val="clear" w:color="auto" w:fill="auto"/>
          </w:tcPr>
          <w:p w14:paraId="4D6DD9D5"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Threshold</w:t>
            </w:r>
          </w:p>
        </w:tc>
        <w:tc>
          <w:tcPr>
            <w:tcW w:w="453" w:type="pct"/>
            <w:tcBorders>
              <w:top w:val="single" w:sz="4" w:space="0" w:color="auto"/>
            </w:tcBorders>
            <w:shd w:val="clear" w:color="auto" w:fill="auto"/>
            <w:hideMark/>
          </w:tcPr>
          <w:p w14:paraId="0A4AB160"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6E83600D"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(Baseline)</w:t>
            </w:r>
          </w:p>
        </w:tc>
        <w:tc>
          <w:tcPr>
            <w:tcW w:w="625" w:type="pct"/>
            <w:tcBorders>
              <w:top w:val="single" w:sz="4" w:space="0" w:color="auto"/>
            </w:tcBorders>
            <w:shd w:val="clear" w:color="auto" w:fill="auto"/>
            <w:hideMark/>
          </w:tcPr>
          <w:p w14:paraId="4108CB0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0962CD81"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(M</w:t>
            </w:r>
            <w:r>
              <w:rPr>
                <w:rFonts w:ascii="Garamond" w:hAnsi="Garamond" w:cs="Calibri"/>
                <w:b w:val="0"/>
                <w:bCs w:val="0"/>
                <w:caps w:val="0"/>
                <w:kern w:val="24"/>
              </w:rPr>
              <w:t>L</w:t>
            </w:r>
            <w:r w:rsidRPr="002C6CA8">
              <w:rPr>
                <w:rFonts w:ascii="Garamond" w:hAnsi="Garamond" w:cs="Calibri"/>
                <w:b w:val="0"/>
                <w:bCs w:val="0"/>
                <w:caps w:val="0"/>
                <w:kern w:val="24"/>
              </w:rPr>
              <w:t>)</w:t>
            </w:r>
          </w:p>
        </w:tc>
        <w:tc>
          <w:tcPr>
            <w:tcW w:w="577" w:type="pct"/>
            <w:tcBorders>
              <w:top w:val="single" w:sz="4" w:space="0" w:color="auto"/>
            </w:tcBorders>
            <w:shd w:val="clear" w:color="auto" w:fill="auto"/>
          </w:tcPr>
          <w:p w14:paraId="2E72732E"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 xml:space="preserve">Recall </w:t>
            </w:r>
          </w:p>
          <w:p w14:paraId="77B970B8" w14:textId="77777777" w:rsidR="004666DA" w:rsidRDefault="004666DA" w:rsidP="00AE7044">
            <w:pPr>
              <w:pStyle w:val="NormalWeb"/>
              <w:spacing w:before="0" w:beforeAutospacing="0" w:after="0" w:afterAutospacing="0"/>
              <w:jc w:val="center"/>
              <w:rPr>
                <w:rFonts w:ascii="Garamond" w:hAnsi="Garamond" w:cs="Calibri"/>
                <w:b w:val="0"/>
                <w:bCs w:val="0"/>
                <w:caps w:val="0"/>
                <w:kern w:val="24"/>
              </w:rPr>
            </w:pPr>
            <w:r w:rsidRPr="002C6CA8">
              <w:rPr>
                <w:rFonts w:ascii="Garamond" w:hAnsi="Garamond" w:cs="Calibri"/>
                <w:b w:val="0"/>
                <w:bCs w:val="0"/>
                <w:caps w:val="0"/>
                <w:kern w:val="24"/>
              </w:rPr>
              <w:t>(M</w:t>
            </w:r>
            <w:r>
              <w:rPr>
                <w:rFonts w:ascii="Garamond" w:hAnsi="Garamond" w:cs="Calibri"/>
                <w:b w:val="0"/>
                <w:bCs w:val="0"/>
                <w:caps w:val="0"/>
                <w:kern w:val="24"/>
              </w:rPr>
              <w:t>L+</w:t>
            </w:r>
          </w:p>
          <w:p w14:paraId="202627D9" w14:textId="77777777" w:rsidR="004666DA" w:rsidRPr="002D5DE9" w:rsidRDefault="004666DA" w:rsidP="00AE7044">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sampling</w:t>
            </w:r>
            <w:r w:rsidRPr="002C6CA8">
              <w:rPr>
                <w:rFonts w:ascii="Garamond" w:hAnsi="Garamond" w:cs="Calibri"/>
                <w:b w:val="0"/>
                <w:bCs w:val="0"/>
                <w:caps w:val="0"/>
                <w:kern w:val="24"/>
              </w:rPr>
              <w:t>)</w:t>
            </w:r>
          </w:p>
        </w:tc>
        <w:tc>
          <w:tcPr>
            <w:tcW w:w="481" w:type="pct"/>
            <w:tcBorders>
              <w:top w:val="single" w:sz="4" w:space="0" w:color="auto"/>
            </w:tcBorders>
            <w:shd w:val="clear" w:color="auto" w:fill="auto"/>
          </w:tcPr>
          <w:p w14:paraId="72D383F9"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Calibri"/>
                <w:b w:val="0"/>
                <w:bCs w:val="0"/>
                <w:caps w:val="0"/>
                <w:kern w:val="24"/>
              </w:rPr>
              <w:t>F-1 score</w:t>
            </w:r>
            <w:r w:rsidRPr="002C6CA8">
              <w:rPr>
                <w:rFonts w:ascii="Garamond" w:hAnsi="Garamond" w:cs="Calibri"/>
                <w:b w:val="0"/>
                <w:bCs w:val="0"/>
                <w:caps w:val="0"/>
                <w:kern w:val="24"/>
              </w:rPr>
              <w:t xml:space="preserve"> </w:t>
            </w:r>
          </w:p>
          <w:p w14:paraId="377AE6FC"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sidRPr="002C6CA8">
              <w:rPr>
                <w:rFonts w:ascii="Garamond" w:hAnsi="Garamond" w:cs="Calibri"/>
                <w:b w:val="0"/>
                <w:bCs w:val="0"/>
                <w:caps w:val="0"/>
                <w:kern w:val="24"/>
              </w:rPr>
              <w:t>(Baseline)</w:t>
            </w:r>
          </w:p>
        </w:tc>
        <w:tc>
          <w:tcPr>
            <w:tcW w:w="577" w:type="pct"/>
            <w:tcBorders>
              <w:top w:val="single" w:sz="4" w:space="0" w:color="auto"/>
            </w:tcBorders>
            <w:shd w:val="clear" w:color="auto" w:fill="auto"/>
          </w:tcPr>
          <w:p w14:paraId="00FC3162" w14:textId="77777777" w:rsidR="004666DA" w:rsidRPr="002C6CA8"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F-1 score</w:t>
            </w:r>
            <w:r w:rsidRPr="002C6CA8">
              <w:rPr>
                <w:rFonts w:ascii="Garamond" w:hAnsi="Garamond" w:cs="Calibri"/>
                <w:b w:val="0"/>
                <w:bCs w:val="0"/>
                <w:caps w:val="0"/>
                <w:kern w:val="24"/>
              </w:rPr>
              <w:t xml:space="preserve"> (M</w:t>
            </w:r>
            <w:r>
              <w:rPr>
                <w:rFonts w:ascii="Garamond" w:hAnsi="Garamond" w:cs="Calibri"/>
                <w:b w:val="0"/>
                <w:bCs w:val="0"/>
                <w:caps w:val="0"/>
                <w:kern w:val="24"/>
              </w:rPr>
              <w:t>L</w:t>
            </w:r>
            <w:r w:rsidRPr="002C6CA8">
              <w:rPr>
                <w:rFonts w:ascii="Garamond" w:hAnsi="Garamond" w:cs="Calibri"/>
                <w:b w:val="0"/>
                <w:bCs w:val="0"/>
                <w:caps w:val="0"/>
                <w:kern w:val="24"/>
              </w:rPr>
              <w:t>)</w:t>
            </w:r>
          </w:p>
        </w:tc>
        <w:tc>
          <w:tcPr>
            <w:tcW w:w="721" w:type="pct"/>
            <w:tcBorders>
              <w:top w:val="single" w:sz="4" w:space="0" w:color="auto"/>
            </w:tcBorders>
            <w:shd w:val="clear" w:color="auto" w:fill="auto"/>
          </w:tcPr>
          <w:p w14:paraId="65FF3C4A" w14:textId="77777777" w:rsidR="004666DA" w:rsidRDefault="004666DA" w:rsidP="00AE7044">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F-1 score</w:t>
            </w:r>
          </w:p>
          <w:p w14:paraId="0BB8CBDD" w14:textId="77777777" w:rsidR="004666DA" w:rsidRDefault="004666DA" w:rsidP="00AE7044">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w:t>
            </w:r>
            <w:r w:rsidRPr="002C6CA8">
              <w:rPr>
                <w:rFonts w:ascii="Garamond" w:hAnsi="Garamond" w:cs="Calibri"/>
                <w:b w:val="0"/>
                <w:bCs w:val="0"/>
                <w:caps w:val="0"/>
                <w:kern w:val="24"/>
              </w:rPr>
              <w:t>M</w:t>
            </w:r>
            <w:r>
              <w:rPr>
                <w:rFonts w:ascii="Garamond" w:hAnsi="Garamond" w:cs="Calibri"/>
                <w:b w:val="0"/>
                <w:bCs w:val="0"/>
                <w:caps w:val="0"/>
                <w:kern w:val="24"/>
              </w:rPr>
              <w:t>L+</w:t>
            </w:r>
          </w:p>
          <w:p w14:paraId="4B718838" w14:textId="77777777" w:rsidR="004666DA" w:rsidRDefault="004666DA" w:rsidP="00AE7044">
            <w:pPr>
              <w:pStyle w:val="NormalWeb"/>
              <w:spacing w:before="0" w:beforeAutospacing="0" w:after="0" w:afterAutospacing="0"/>
              <w:jc w:val="center"/>
              <w:rPr>
                <w:rFonts w:ascii="Garamond" w:hAnsi="Garamond" w:cs="Calibri"/>
                <w:b w:val="0"/>
                <w:bCs w:val="0"/>
                <w:caps w:val="0"/>
                <w:kern w:val="24"/>
              </w:rPr>
            </w:pPr>
            <w:r>
              <w:rPr>
                <w:rFonts w:ascii="Garamond" w:hAnsi="Garamond" w:cs="Calibri"/>
                <w:b w:val="0"/>
                <w:bCs w:val="0"/>
                <w:caps w:val="0"/>
                <w:kern w:val="24"/>
              </w:rPr>
              <w:t>Sampling)</w:t>
            </w:r>
          </w:p>
        </w:tc>
      </w:tr>
      <w:tr w:rsidR="004666DA" w:rsidRPr="002C6CA8" w14:paraId="349EAB4D" w14:textId="77777777" w:rsidTr="00AE7044">
        <w:trPr>
          <w:cnfStyle w:val="000000100000" w:firstRow="0" w:lastRow="0" w:firstColumn="0" w:lastColumn="0" w:oddVBand="0" w:evenVBand="0" w:oddHBand="1" w:evenHBand="0" w:firstRowFirstColumn="0" w:firstRowLastColumn="0" w:lastRowFirstColumn="0" w:lastRowLastColumn="0"/>
          <w:trHeight w:val="828"/>
          <w:jc w:val="center"/>
        </w:trPr>
        <w:tc>
          <w:tcPr>
            <w:tcW w:w="577" w:type="pct"/>
            <w:vMerge w:val="restart"/>
            <w:shd w:val="clear" w:color="auto" w:fill="auto"/>
            <w:hideMark/>
          </w:tcPr>
          <w:p w14:paraId="1F010572"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Malawi</w:t>
            </w:r>
          </w:p>
          <w:p w14:paraId="053AB04C"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76" w:type="pct"/>
            <w:shd w:val="clear" w:color="auto" w:fill="auto"/>
            <w:hideMark/>
          </w:tcPr>
          <w:p w14:paraId="378A0AD5"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12" w:type="pct"/>
            <w:shd w:val="clear" w:color="auto" w:fill="auto"/>
          </w:tcPr>
          <w:p w14:paraId="45CE6233"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Calibri"/>
                <w:kern w:val="24"/>
              </w:rPr>
              <w:t>0.01</w:t>
            </w:r>
          </w:p>
        </w:tc>
        <w:tc>
          <w:tcPr>
            <w:tcW w:w="453" w:type="pct"/>
            <w:shd w:val="clear" w:color="auto" w:fill="auto"/>
          </w:tcPr>
          <w:p w14:paraId="199A09A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lang w:val="en-CA"/>
              </w:rPr>
              <w:t>0.</w:t>
            </w:r>
            <w:r>
              <w:rPr>
                <w:rFonts w:ascii="Garamond" w:hAnsi="Garamond" w:cs="Calibri"/>
                <w:kern w:val="24"/>
                <w:lang w:val="en-CA"/>
              </w:rPr>
              <w:t>36</w:t>
            </w:r>
          </w:p>
        </w:tc>
        <w:tc>
          <w:tcPr>
            <w:tcW w:w="625" w:type="pct"/>
            <w:shd w:val="clear" w:color="auto" w:fill="auto"/>
          </w:tcPr>
          <w:p w14:paraId="4572392B"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lang w:val="en-CA"/>
              </w:rPr>
              <w:t>0.</w:t>
            </w:r>
            <w:r>
              <w:rPr>
                <w:rFonts w:ascii="Garamond" w:hAnsi="Garamond" w:cs="Calibri"/>
                <w:kern w:val="24"/>
                <w:lang w:val="en-CA"/>
              </w:rPr>
              <w:t>73-1.00</w:t>
            </w:r>
          </w:p>
        </w:tc>
        <w:tc>
          <w:tcPr>
            <w:tcW w:w="577" w:type="pct"/>
            <w:shd w:val="clear" w:color="auto" w:fill="auto"/>
          </w:tcPr>
          <w:p w14:paraId="4A08021C"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0.82-0.91</w:t>
            </w:r>
          </w:p>
        </w:tc>
        <w:tc>
          <w:tcPr>
            <w:tcW w:w="481" w:type="pct"/>
            <w:shd w:val="clear" w:color="auto" w:fill="auto"/>
          </w:tcPr>
          <w:p w14:paraId="3045BDB2"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0.04</w:t>
            </w:r>
          </w:p>
        </w:tc>
        <w:tc>
          <w:tcPr>
            <w:tcW w:w="577" w:type="pct"/>
            <w:shd w:val="clear" w:color="auto" w:fill="auto"/>
          </w:tcPr>
          <w:p w14:paraId="7E8B211D"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0.03-0.06</w:t>
            </w:r>
          </w:p>
        </w:tc>
        <w:tc>
          <w:tcPr>
            <w:tcW w:w="721" w:type="pct"/>
            <w:shd w:val="clear" w:color="auto" w:fill="auto"/>
          </w:tcPr>
          <w:p w14:paraId="3A82525E"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0.03–0.06</w:t>
            </w:r>
          </w:p>
        </w:tc>
      </w:tr>
      <w:tr w:rsidR="004666DA" w:rsidRPr="002C6CA8" w14:paraId="77F529E3" w14:textId="77777777" w:rsidTr="00AE7044">
        <w:trPr>
          <w:trHeight w:val="775"/>
          <w:jc w:val="center"/>
        </w:trPr>
        <w:tc>
          <w:tcPr>
            <w:tcW w:w="577" w:type="pct"/>
            <w:vMerge/>
            <w:shd w:val="clear" w:color="auto" w:fill="auto"/>
            <w:hideMark/>
          </w:tcPr>
          <w:p w14:paraId="461E89EE" w14:textId="77777777" w:rsidR="004666DA" w:rsidRPr="002C6CA8" w:rsidRDefault="004666DA" w:rsidP="00AE7044">
            <w:pPr>
              <w:rPr>
                <w:rFonts w:ascii="Garamond" w:hAnsi="Garamond" w:cs="Arial"/>
              </w:rPr>
            </w:pPr>
          </w:p>
        </w:tc>
        <w:tc>
          <w:tcPr>
            <w:tcW w:w="576" w:type="pct"/>
            <w:shd w:val="clear" w:color="auto" w:fill="auto"/>
            <w:hideMark/>
          </w:tcPr>
          <w:p w14:paraId="1C9E4AF3" w14:textId="77777777" w:rsidR="004666DA" w:rsidRPr="002C6CA8" w:rsidRDefault="004666DA" w:rsidP="00AE7044">
            <w:pPr>
              <w:pStyle w:val="NormalWeb"/>
              <w:spacing w:before="0" w:beforeAutospacing="0" w:after="0" w:afterAutospacing="0"/>
              <w:jc w:val="center"/>
              <w:rPr>
                <w:rFonts w:ascii="Garamond" w:hAnsi="Garamond" w:cs="Arial"/>
              </w:rPr>
            </w:pPr>
            <w:proofErr w:type="spellStart"/>
            <w:r w:rsidRPr="002C6CA8">
              <w:rPr>
                <w:rFonts w:ascii="Garamond" w:hAnsi="Garamond" w:cs="Calibri"/>
                <w:kern w:val="24"/>
              </w:rPr>
              <w:t>rCSI</w:t>
            </w:r>
            <w:proofErr w:type="spellEnd"/>
          </w:p>
        </w:tc>
        <w:tc>
          <w:tcPr>
            <w:tcW w:w="412" w:type="pct"/>
            <w:shd w:val="clear" w:color="auto" w:fill="auto"/>
          </w:tcPr>
          <w:p w14:paraId="7FAE1DCC"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Arial"/>
              </w:rPr>
              <w:t>0.01</w:t>
            </w:r>
          </w:p>
        </w:tc>
        <w:tc>
          <w:tcPr>
            <w:tcW w:w="453" w:type="pct"/>
            <w:shd w:val="clear" w:color="auto" w:fill="auto"/>
          </w:tcPr>
          <w:p w14:paraId="55BA0CED"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0.34</w:t>
            </w:r>
          </w:p>
        </w:tc>
        <w:tc>
          <w:tcPr>
            <w:tcW w:w="625" w:type="pct"/>
            <w:shd w:val="clear" w:color="auto" w:fill="auto"/>
          </w:tcPr>
          <w:p w14:paraId="5D8EB6A3"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0.00-0.85</w:t>
            </w:r>
          </w:p>
        </w:tc>
        <w:tc>
          <w:tcPr>
            <w:tcW w:w="577" w:type="pct"/>
            <w:shd w:val="clear" w:color="auto" w:fill="auto"/>
          </w:tcPr>
          <w:p w14:paraId="4701838D"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0.15-0.25</w:t>
            </w:r>
          </w:p>
        </w:tc>
        <w:tc>
          <w:tcPr>
            <w:tcW w:w="481" w:type="pct"/>
            <w:shd w:val="clear" w:color="auto" w:fill="auto"/>
          </w:tcPr>
          <w:p w14:paraId="20208720"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0.16</w:t>
            </w:r>
          </w:p>
          <w:p w14:paraId="1AEC945E"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p>
        </w:tc>
        <w:tc>
          <w:tcPr>
            <w:tcW w:w="577" w:type="pct"/>
            <w:shd w:val="clear" w:color="auto" w:fill="auto"/>
          </w:tcPr>
          <w:p w14:paraId="0104A767"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0.03-0.16</w:t>
            </w:r>
          </w:p>
        </w:tc>
        <w:tc>
          <w:tcPr>
            <w:tcW w:w="721" w:type="pct"/>
            <w:shd w:val="clear" w:color="auto" w:fill="auto"/>
          </w:tcPr>
          <w:p w14:paraId="2A96D84F"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0.12-0.17</w:t>
            </w:r>
          </w:p>
        </w:tc>
      </w:tr>
      <w:tr w:rsidR="004666DA" w:rsidRPr="002C6CA8" w14:paraId="373809D8" w14:textId="77777777" w:rsidTr="00AE7044">
        <w:trPr>
          <w:cnfStyle w:val="000000100000" w:firstRow="0" w:lastRow="0" w:firstColumn="0" w:lastColumn="0" w:oddVBand="0" w:evenVBand="0" w:oddHBand="1" w:evenHBand="0" w:firstRowFirstColumn="0" w:firstRowLastColumn="0" w:lastRowFirstColumn="0" w:lastRowLastColumn="0"/>
          <w:trHeight w:val="828"/>
          <w:jc w:val="center"/>
        </w:trPr>
        <w:tc>
          <w:tcPr>
            <w:tcW w:w="577" w:type="pct"/>
            <w:vMerge w:val="restart"/>
            <w:shd w:val="clear" w:color="auto" w:fill="auto"/>
            <w:hideMark/>
          </w:tcPr>
          <w:p w14:paraId="1354D0FB"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Tanzania</w:t>
            </w:r>
          </w:p>
          <w:p w14:paraId="37E1F172" w14:textId="77777777" w:rsidR="004666DA" w:rsidRPr="002C6CA8" w:rsidRDefault="004666DA" w:rsidP="00AE7044">
            <w:pPr>
              <w:pStyle w:val="NormalWeb"/>
              <w:spacing w:before="0" w:beforeAutospacing="0" w:after="0" w:afterAutospacing="0"/>
              <w:jc w:val="center"/>
              <w:rPr>
                <w:rFonts w:ascii="Garamond" w:hAnsi="Garamond" w:cs="Arial"/>
              </w:rPr>
            </w:pPr>
          </w:p>
        </w:tc>
        <w:tc>
          <w:tcPr>
            <w:tcW w:w="576" w:type="pct"/>
            <w:shd w:val="clear" w:color="auto" w:fill="auto"/>
            <w:hideMark/>
          </w:tcPr>
          <w:p w14:paraId="71F86818"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12" w:type="pct"/>
            <w:shd w:val="clear" w:color="auto" w:fill="auto"/>
          </w:tcPr>
          <w:p w14:paraId="61BE5E12"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Arial"/>
              </w:rPr>
              <w:t>0.01</w:t>
            </w:r>
          </w:p>
        </w:tc>
        <w:tc>
          <w:tcPr>
            <w:tcW w:w="453" w:type="pct"/>
            <w:shd w:val="clear" w:color="auto" w:fill="auto"/>
          </w:tcPr>
          <w:p w14:paraId="5F2BD465"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w:t>
            </w:r>
          </w:p>
        </w:tc>
        <w:tc>
          <w:tcPr>
            <w:tcW w:w="625" w:type="pct"/>
            <w:shd w:val="clear" w:color="auto" w:fill="auto"/>
          </w:tcPr>
          <w:p w14:paraId="2F800A33"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1.00-1.00</w:t>
            </w:r>
          </w:p>
        </w:tc>
        <w:tc>
          <w:tcPr>
            <w:tcW w:w="577" w:type="pct"/>
            <w:shd w:val="clear" w:color="auto" w:fill="auto"/>
          </w:tcPr>
          <w:p w14:paraId="5E140265"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Arial"/>
              </w:rPr>
              <w:t>1.00-1.00</w:t>
            </w:r>
          </w:p>
        </w:tc>
        <w:tc>
          <w:tcPr>
            <w:tcW w:w="481" w:type="pct"/>
            <w:shd w:val="clear" w:color="auto" w:fill="auto"/>
          </w:tcPr>
          <w:p w14:paraId="40ACBB8D"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0.00</w:t>
            </w:r>
          </w:p>
        </w:tc>
        <w:tc>
          <w:tcPr>
            <w:tcW w:w="577" w:type="pct"/>
            <w:shd w:val="clear" w:color="auto" w:fill="auto"/>
          </w:tcPr>
          <w:p w14:paraId="3DA3E86A"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0.01-0.04</w:t>
            </w:r>
          </w:p>
        </w:tc>
        <w:tc>
          <w:tcPr>
            <w:tcW w:w="721" w:type="pct"/>
            <w:shd w:val="clear" w:color="auto" w:fill="auto"/>
          </w:tcPr>
          <w:p w14:paraId="5417FC54"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0.01-0.04</w:t>
            </w:r>
          </w:p>
        </w:tc>
      </w:tr>
      <w:tr w:rsidR="004666DA" w:rsidRPr="002C6CA8" w14:paraId="65566F30" w14:textId="77777777" w:rsidTr="00AE7044">
        <w:trPr>
          <w:trHeight w:val="852"/>
          <w:jc w:val="center"/>
        </w:trPr>
        <w:tc>
          <w:tcPr>
            <w:tcW w:w="577" w:type="pct"/>
            <w:vMerge/>
            <w:shd w:val="clear" w:color="auto" w:fill="auto"/>
            <w:hideMark/>
          </w:tcPr>
          <w:p w14:paraId="7BDE6973" w14:textId="77777777" w:rsidR="004666DA" w:rsidRPr="002C6CA8" w:rsidRDefault="004666DA" w:rsidP="00AE7044">
            <w:pPr>
              <w:rPr>
                <w:rFonts w:ascii="Garamond" w:hAnsi="Garamond" w:cs="Arial"/>
              </w:rPr>
            </w:pPr>
          </w:p>
        </w:tc>
        <w:tc>
          <w:tcPr>
            <w:tcW w:w="576" w:type="pct"/>
            <w:shd w:val="clear" w:color="auto" w:fill="auto"/>
            <w:hideMark/>
          </w:tcPr>
          <w:p w14:paraId="1E8053A5" w14:textId="77777777" w:rsidR="004666DA" w:rsidRPr="002C6CA8" w:rsidRDefault="004666DA" w:rsidP="00AE7044">
            <w:pPr>
              <w:pStyle w:val="NormalWeb"/>
              <w:spacing w:before="0" w:beforeAutospacing="0" w:after="0" w:afterAutospacing="0"/>
              <w:jc w:val="center"/>
              <w:rPr>
                <w:rFonts w:ascii="Garamond" w:hAnsi="Garamond" w:cs="Arial"/>
              </w:rPr>
            </w:pPr>
            <w:proofErr w:type="spellStart"/>
            <w:r w:rsidRPr="002C6CA8">
              <w:rPr>
                <w:rFonts w:ascii="Garamond" w:hAnsi="Garamond" w:cs="Calibri"/>
                <w:kern w:val="24"/>
              </w:rPr>
              <w:t>rCSI</w:t>
            </w:r>
            <w:proofErr w:type="spellEnd"/>
          </w:p>
        </w:tc>
        <w:tc>
          <w:tcPr>
            <w:tcW w:w="412" w:type="pct"/>
            <w:shd w:val="clear" w:color="auto" w:fill="auto"/>
          </w:tcPr>
          <w:p w14:paraId="3C15A5F3"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Arial"/>
              </w:rPr>
              <w:t>0.01</w:t>
            </w:r>
          </w:p>
        </w:tc>
        <w:tc>
          <w:tcPr>
            <w:tcW w:w="453" w:type="pct"/>
            <w:shd w:val="clear" w:color="auto" w:fill="auto"/>
          </w:tcPr>
          <w:p w14:paraId="258C4048"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w:t>
            </w:r>
          </w:p>
        </w:tc>
        <w:tc>
          <w:tcPr>
            <w:tcW w:w="625" w:type="pct"/>
            <w:shd w:val="clear" w:color="auto" w:fill="auto"/>
          </w:tcPr>
          <w:p w14:paraId="108ADE4E"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0.80-1.00</w:t>
            </w:r>
          </w:p>
        </w:tc>
        <w:tc>
          <w:tcPr>
            <w:tcW w:w="577" w:type="pct"/>
            <w:shd w:val="clear" w:color="auto" w:fill="auto"/>
          </w:tcPr>
          <w:p w14:paraId="3A7F0923"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1.00-1.00</w:t>
            </w:r>
          </w:p>
        </w:tc>
        <w:tc>
          <w:tcPr>
            <w:tcW w:w="481" w:type="pct"/>
            <w:shd w:val="clear" w:color="auto" w:fill="auto"/>
          </w:tcPr>
          <w:p w14:paraId="368E6366"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0.00</w:t>
            </w:r>
          </w:p>
        </w:tc>
        <w:tc>
          <w:tcPr>
            <w:tcW w:w="577" w:type="pct"/>
            <w:shd w:val="clear" w:color="auto" w:fill="auto"/>
          </w:tcPr>
          <w:p w14:paraId="0F88182C"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0.03-0.06</w:t>
            </w:r>
          </w:p>
        </w:tc>
        <w:tc>
          <w:tcPr>
            <w:tcW w:w="721" w:type="pct"/>
            <w:shd w:val="clear" w:color="auto" w:fill="auto"/>
          </w:tcPr>
          <w:p w14:paraId="73141AD6"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0.03-0.03</w:t>
            </w:r>
          </w:p>
        </w:tc>
      </w:tr>
      <w:tr w:rsidR="004666DA" w:rsidRPr="002C6CA8" w14:paraId="3F366958" w14:textId="77777777" w:rsidTr="00AE7044">
        <w:trPr>
          <w:cnfStyle w:val="000000100000" w:firstRow="0" w:lastRow="0" w:firstColumn="0" w:lastColumn="0" w:oddVBand="0" w:evenVBand="0" w:oddHBand="1" w:evenHBand="0" w:firstRowFirstColumn="0" w:firstRowLastColumn="0" w:lastRowFirstColumn="0" w:lastRowLastColumn="0"/>
          <w:trHeight w:val="549"/>
          <w:jc w:val="center"/>
        </w:trPr>
        <w:tc>
          <w:tcPr>
            <w:tcW w:w="577" w:type="pct"/>
            <w:tcBorders>
              <w:bottom w:val="single" w:sz="4" w:space="0" w:color="auto"/>
            </w:tcBorders>
            <w:shd w:val="clear" w:color="auto" w:fill="auto"/>
            <w:hideMark/>
          </w:tcPr>
          <w:p w14:paraId="3FF4708F"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Uganda</w:t>
            </w:r>
          </w:p>
        </w:tc>
        <w:tc>
          <w:tcPr>
            <w:tcW w:w="576" w:type="pct"/>
            <w:tcBorders>
              <w:bottom w:val="single" w:sz="4" w:space="0" w:color="auto"/>
            </w:tcBorders>
            <w:shd w:val="clear" w:color="auto" w:fill="auto"/>
            <w:hideMark/>
          </w:tcPr>
          <w:p w14:paraId="1F8EFBE9" w14:textId="77777777" w:rsidR="004666DA" w:rsidRPr="002C6CA8" w:rsidRDefault="004666DA" w:rsidP="00AE7044">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412" w:type="pct"/>
            <w:tcBorders>
              <w:bottom w:val="single" w:sz="4" w:space="0" w:color="auto"/>
            </w:tcBorders>
            <w:shd w:val="clear" w:color="auto" w:fill="auto"/>
          </w:tcPr>
          <w:p w14:paraId="4B62EAF1" w14:textId="77777777" w:rsidR="004666DA" w:rsidRDefault="004666DA" w:rsidP="00AE7044">
            <w:pPr>
              <w:pStyle w:val="NormalWeb"/>
              <w:spacing w:before="0" w:beforeAutospacing="0" w:after="0" w:afterAutospacing="0"/>
              <w:jc w:val="center"/>
              <w:rPr>
                <w:rFonts w:ascii="Garamond" w:hAnsi="Garamond" w:cs="Arial"/>
              </w:rPr>
            </w:pPr>
            <w:r>
              <w:rPr>
                <w:rFonts w:ascii="Garamond" w:hAnsi="Garamond" w:cs="Arial"/>
              </w:rPr>
              <w:t>0.08</w:t>
            </w:r>
          </w:p>
        </w:tc>
        <w:tc>
          <w:tcPr>
            <w:tcW w:w="453" w:type="pct"/>
            <w:tcBorders>
              <w:bottom w:val="single" w:sz="4" w:space="0" w:color="auto"/>
            </w:tcBorders>
            <w:shd w:val="clear" w:color="auto" w:fill="auto"/>
          </w:tcPr>
          <w:p w14:paraId="2CDBFC77"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w:t>
            </w:r>
          </w:p>
        </w:tc>
        <w:tc>
          <w:tcPr>
            <w:tcW w:w="625" w:type="pct"/>
            <w:tcBorders>
              <w:bottom w:val="single" w:sz="4" w:space="0" w:color="auto"/>
            </w:tcBorders>
            <w:shd w:val="clear" w:color="auto" w:fill="auto"/>
          </w:tcPr>
          <w:p w14:paraId="0E711DB3" w14:textId="77777777" w:rsidR="004666DA" w:rsidRPr="002C6CA8" w:rsidRDefault="004666DA" w:rsidP="00AE7044">
            <w:pPr>
              <w:pStyle w:val="NormalWeb"/>
              <w:spacing w:before="0" w:beforeAutospacing="0" w:after="0" w:afterAutospacing="0"/>
              <w:jc w:val="center"/>
              <w:rPr>
                <w:rFonts w:ascii="Garamond" w:hAnsi="Garamond" w:cs="Arial"/>
              </w:rPr>
            </w:pPr>
            <w:r>
              <w:rPr>
                <w:rFonts w:ascii="Garamond" w:hAnsi="Garamond" w:cs="Arial"/>
              </w:rPr>
              <w:t>0.00-1</w:t>
            </w:r>
          </w:p>
        </w:tc>
        <w:tc>
          <w:tcPr>
            <w:tcW w:w="577" w:type="pct"/>
            <w:tcBorders>
              <w:bottom w:val="single" w:sz="4" w:space="0" w:color="auto"/>
            </w:tcBorders>
            <w:shd w:val="clear" w:color="auto" w:fill="auto"/>
          </w:tcPr>
          <w:p w14:paraId="248D25E9"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0.86-0.86</w:t>
            </w:r>
          </w:p>
        </w:tc>
        <w:tc>
          <w:tcPr>
            <w:tcW w:w="481" w:type="pct"/>
            <w:tcBorders>
              <w:bottom w:val="single" w:sz="4" w:space="0" w:color="auto"/>
            </w:tcBorders>
            <w:shd w:val="clear" w:color="auto" w:fill="auto"/>
          </w:tcPr>
          <w:p w14:paraId="55F412DE" w14:textId="77777777" w:rsidR="004666DA" w:rsidRPr="002C6CA8"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0.00</w:t>
            </w:r>
          </w:p>
        </w:tc>
        <w:tc>
          <w:tcPr>
            <w:tcW w:w="577" w:type="pct"/>
            <w:tcBorders>
              <w:bottom w:val="single" w:sz="4" w:space="0" w:color="auto"/>
            </w:tcBorders>
            <w:shd w:val="clear" w:color="auto" w:fill="auto"/>
          </w:tcPr>
          <w:p w14:paraId="0F84A378" w14:textId="77777777" w:rsidR="004666DA" w:rsidRPr="00B901FE"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0.00-0.30</w:t>
            </w:r>
          </w:p>
        </w:tc>
        <w:tc>
          <w:tcPr>
            <w:tcW w:w="721" w:type="pct"/>
            <w:tcBorders>
              <w:bottom w:val="single" w:sz="4" w:space="0" w:color="auto"/>
            </w:tcBorders>
            <w:shd w:val="clear" w:color="auto" w:fill="auto"/>
          </w:tcPr>
          <w:p w14:paraId="6E7FFDBF" w14:textId="77777777" w:rsidR="004666DA" w:rsidRDefault="004666DA" w:rsidP="00AE7044">
            <w:pPr>
              <w:pStyle w:val="NormalWeb"/>
              <w:spacing w:before="0" w:beforeAutospacing="0" w:after="0" w:afterAutospacing="0"/>
              <w:jc w:val="center"/>
              <w:rPr>
                <w:rFonts w:ascii="Garamond" w:hAnsi="Garamond" w:cs="Calibri"/>
                <w:kern w:val="24"/>
                <w:lang w:val="en-CA"/>
              </w:rPr>
            </w:pPr>
            <w:r>
              <w:rPr>
                <w:rFonts w:ascii="Garamond" w:hAnsi="Garamond" w:cs="Calibri"/>
                <w:kern w:val="24"/>
                <w:lang w:val="en-CA"/>
              </w:rPr>
              <w:t>0.19-0.32</w:t>
            </w:r>
          </w:p>
        </w:tc>
      </w:tr>
    </w:tbl>
    <w:p w14:paraId="2574309C" w14:textId="77777777" w:rsidR="004666DA" w:rsidRPr="00BC4C46" w:rsidRDefault="004666DA" w:rsidP="004666DA">
      <w:pPr>
        <w:pStyle w:val="CommentText"/>
        <w:rPr>
          <w:rFonts w:ascii="Garamond" w:eastAsia="SimSun" w:hAnsi="Garamond" w:cs="Times"/>
          <w:color w:val="333333"/>
          <w:sz w:val="22"/>
          <w:szCs w:val="22"/>
        </w:rPr>
      </w:pPr>
      <w:r w:rsidRPr="00BC4C46">
        <w:rPr>
          <w:rFonts w:ascii="Garamond" w:eastAsia="SimSun" w:hAnsi="Garamond" w:cs="Times"/>
          <w:color w:val="333333"/>
          <w:sz w:val="22"/>
          <w:szCs w:val="22"/>
        </w:rPr>
        <w:t>*  ML results shown in range as the performance of the three models vary slightly</w:t>
      </w:r>
    </w:p>
    <w:p w14:paraId="6D2CCCAE" w14:textId="466C0475" w:rsidR="00B703B7" w:rsidRDefault="00B703B7" w:rsidP="00B20A13">
      <w:pPr>
        <w:pStyle w:val="CommentText"/>
        <w:rPr>
          <w:rFonts w:ascii="Garamond" w:eastAsia="SimSun" w:hAnsi="Garamond" w:cs="Times"/>
          <w:b/>
          <w:bCs/>
          <w:color w:val="333333"/>
          <w:sz w:val="24"/>
          <w:szCs w:val="24"/>
        </w:rPr>
      </w:pPr>
    </w:p>
    <w:p w14:paraId="38F3E1BC" w14:textId="7F27ABFB" w:rsidR="009C65C4" w:rsidRDefault="009C65C4" w:rsidP="00B20A13">
      <w:pPr>
        <w:pStyle w:val="CommentText"/>
        <w:rPr>
          <w:rFonts w:ascii="Garamond" w:eastAsia="SimSun" w:hAnsi="Garamond" w:cs="Times"/>
          <w:b/>
          <w:bCs/>
          <w:color w:val="333333"/>
          <w:sz w:val="24"/>
          <w:szCs w:val="24"/>
        </w:rPr>
      </w:pPr>
    </w:p>
    <w:p w14:paraId="2FFDAF5A" w14:textId="77777777" w:rsidR="009C65C4" w:rsidRPr="0094415C" w:rsidRDefault="009C65C4" w:rsidP="00B20A13">
      <w:pPr>
        <w:pStyle w:val="CommentText"/>
        <w:rPr>
          <w:rFonts w:ascii="Garamond" w:eastAsia="SimSun" w:hAnsi="Garamond" w:cs="Times"/>
          <w:b/>
          <w:bCs/>
          <w:color w:val="333333"/>
          <w:sz w:val="24"/>
          <w:szCs w:val="24"/>
        </w:rPr>
      </w:pPr>
    </w:p>
    <w:p w14:paraId="31515088" w14:textId="77777777" w:rsidR="00B20A13" w:rsidRDefault="00B20A13" w:rsidP="00B20A13">
      <w:pPr>
        <w:pStyle w:val="CommentText"/>
      </w:pPr>
    </w:p>
    <w:p w14:paraId="6A0481EE" w14:textId="257E67EB" w:rsidR="00B20A13" w:rsidRDefault="00EC568D" w:rsidP="00B20A13">
      <w:pPr>
        <w:pStyle w:val="CommentText"/>
      </w:pPr>
      <w:r>
        <w:lastRenderedPageBreak/>
        <w:t xml:space="preserve"> </w:t>
      </w:r>
    </w:p>
    <w:p w14:paraId="2A6669B1" w14:textId="7261B895" w:rsidR="000D6030" w:rsidRDefault="000D6030" w:rsidP="000D6030">
      <w:pPr>
        <w:rPr>
          <w:rFonts w:ascii="Garamond" w:eastAsia="SimSun" w:hAnsi="Garamond" w:cs="Times"/>
          <w:b/>
          <w:bCs/>
          <w:color w:val="333333"/>
        </w:rPr>
      </w:pPr>
      <w:bookmarkStart w:id="587" w:name="_Hlk39178665"/>
      <w:r w:rsidRPr="0094415C">
        <w:rPr>
          <w:rFonts w:ascii="Garamond" w:eastAsia="SimSun" w:hAnsi="Garamond" w:cs="Times"/>
          <w:b/>
          <w:bCs/>
          <w:color w:val="333333"/>
        </w:rPr>
        <w:t xml:space="preserve">Table </w:t>
      </w:r>
      <w:r w:rsidR="00B418AC">
        <w:rPr>
          <w:rFonts w:ascii="Garamond" w:eastAsia="SimSun" w:hAnsi="Garamond" w:cs="Times"/>
          <w:b/>
          <w:bCs/>
          <w:color w:val="333333"/>
        </w:rPr>
        <w:t>3</w:t>
      </w:r>
      <w:r w:rsidRPr="0094415C">
        <w:rPr>
          <w:rFonts w:ascii="Garamond" w:eastAsia="SimSun" w:hAnsi="Garamond" w:cs="Times"/>
          <w:b/>
          <w:bCs/>
          <w:color w:val="333333"/>
        </w:rPr>
        <w:t xml:space="preserve">: </w:t>
      </w:r>
      <w:r>
        <w:rPr>
          <w:rFonts w:ascii="Garamond" w:eastAsia="SimSun" w:hAnsi="Garamond" w:cs="Times"/>
          <w:b/>
          <w:bCs/>
          <w:color w:val="333333"/>
        </w:rPr>
        <w:t xml:space="preserve"> </w:t>
      </w:r>
      <w:r w:rsidR="00E779A5">
        <w:rPr>
          <w:rFonts w:ascii="Garamond" w:eastAsia="SimSun" w:hAnsi="Garamond" w:cs="Times"/>
          <w:b/>
          <w:bCs/>
          <w:color w:val="333333"/>
        </w:rPr>
        <w:t xml:space="preserve">error analysis based on </w:t>
      </w:r>
      <w:r>
        <w:rPr>
          <w:rFonts w:ascii="Garamond" w:eastAsia="SimSun" w:hAnsi="Garamond" w:cs="Times"/>
          <w:b/>
          <w:bCs/>
          <w:color w:val="333333"/>
        </w:rPr>
        <w:t>a binary</w:t>
      </w:r>
      <w:r w:rsidRPr="00645D58">
        <w:rPr>
          <w:rFonts w:ascii="Garamond" w:eastAsia="SimSun" w:hAnsi="Garamond" w:cs="Times"/>
          <w:b/>
          <w:bCs/>
          <w:color w:val="333333"/>
        </w:rPr>
        <w:t xml:space="preserve"> cutoff</w:t>
      </w:r>
      <w:r>
        <w:rPr>
          <w:rFonts w:ascii="Garamond" w:eastAsia="SimSun" w:hAnsi="Garamond" w:cs="Times"/>
          <w:b/>
          <w:bCs/>
          <w:color w:val="333333"/>
        </w:rPr>
        <w:t xml:space="preserve"> (most </w:t>
      </w:r>
      <w:r w:rsidRPr="001772A0">
        <w:rPr>
          <w:rFonts w:ascii="Garamond" w:eastAsia="SimSun" w:hAnsi="Garamond" w:cs="Times"/>
          <w:b/>
          <w:bCs/>
          <w:color w:val="333333"/>
        </w:rPr>
        <w:t xml:space="preserve">food </w:t>
      </w:r>
      <w:r>
        <w:rPr>
          <w:rFonts w:ascii="Garamond" w:eastAsia="SimSun" w:hAnsi="Garamond" w:cs="Times"/>
          <w:b/>
          <w:bCs/>
          <w:color w:val="333333"/>
        </w:rPr>
        <w:t>in</w:t>
      </w:r>
      <w:r w:rsidRPr="001772A0">
        <w:rPr>
          <w:rFonts w:ascii="Garamond" w:eastAsia="SimSun" w:hAnsi="Garamond" w:cs="Times"/>
          <w:b/>
          <w:bCs/>
          <w:color w:val="333333"/>
        </w:rPr>
        <w:t xml:space="preserve">secure </w:t>
      </w:r>
      <w:r>
        <w:rPr>
          <w:rFonts w:ascii="Garamond" w:eastAsia="SimSun" w:hAnsi="Garamond" w:cs="Times"/>
          <w:b/>
          <w:bCs/>
          <w:color w:val="333333"/>
        </w:rPr>
        <w:t>category versus the rest)</w:t>
      </w:r>
    </w:p>
    <w:p w14:paraId="02253F92" w14:textId="49F96E26" w:rsidR="00B20A13" w:rsidRDefault="00B20A13" w:rsidP="00752093">
      <w:pPr>
        <w:rPr>
          <w:rFonts w:ascii="Garamond" w:eastAsia="SimSun" w:hAnsi="Garamond" w:cs="Times"/>
          <w:b/>
          <w:bCs/>
          <w:color w:val="333333"/>
        </w:rPr>
      </w:pPr>
    </w:p>
    <w:tbl>
      <w:tblPr>
        <w:tblStyle w:val="PlainTable3"/>
        <w:tblW w:w="4656" w:type="pct"/>
        <w:jc w:val="center"/>
        <w:tblLook w:val="0420" w:firstRow="1" w:lastRow="0" w:firstColumn="0" w:lastColumn="0" w:noHBand="0" w:noVBand="1"/>
      </w:tblPr>
      <w:tblGrid>
        <w:gridCol w:w="1157"/>
        <w:gridCol w:w="1002"/>
        <w:gridCol w:w="1379"/>
        <w:gridCol w:w="1726"/>
        <w:gridCol w:w="1726"/>
        <w:gridCol w:w="1726"/>
      </w:tblGrid>
      <w:tr w:rsidR="0084464E" w:rsidRPr="002C6CA8" w14:paraId="33A8CFF4" w14:textId="4F442B98" w:rsidTr="001469B8">
        <w:trPr>
          <w:cnfStyle w:val="100000000000" w:firstRow="1" w:lastRow="0" w:firstColumn="0" w:lastColumn="0" w:oddVBand="0" w:evenVBand="0" w:oddHBand="0" w:evenHBand="0" w:firstRowFirstColumn="0" w:firstRowLastColumn="0" w:lastRowFirstColumn="0" w:lastRowLastColumn="0"/>
          <w:trHeight w:val="1284"/>
          <w:jc w:val="center"/>
        </w:trPr>
        <w:tc>
          <w:tcPr>
            <w:tcW w:w="664" w:type="pct"/>
            <w:tcBorders>
              <w:top w:val="single" w:sz="4" w:space="0" w:color="auto"/>
            </w:tcBorders>
            <w:shd w:val="clear" w:color="auto" w:fill="auto"/>
            <w:hideMark/>
          </w:tcPr>
          <w:p w14:paraId="78CE7859" w14:textId="77777777" w:rsidR="0084464E" w:rsidRPr="002C6CA8" w:rsidRDefault="0084464E" w:rsidP="0084464E">
            <w:pPr>
              <w:pStyle w:val="NormalWeb"/>
              <w:spacing w:before="0" w:beforeAutospacing="0" w:after="0" w:afterAutospacing="0"/>
              <w:jc w:val="center"/>
              <w:rPr>
                <w:rFonts w:ascii="Garamond" w:hAnsi="Garamond" w:cs="Calibri"/>
                <w:caps w:val="0"/>
                <w:kern w:val="24"/>
              </w:rPr>
            </w:pPr>
            <w:r w:rsidRPr="002C6CA8">
              <w:rPr>
                <w:rFonts w:ascii="Garamond" w:hAnsi="Garamond" w:cs="Calibri"/>
                <w:b w:val="0"/>
                <w:bCs w:val="0"/>
                <w:caps w:val="0"/>
                <w:kern w:val="24"/>
              </w:rPr>
              <w:t>Country</w:t>
            </w:r>
          </w:p>
          <w:p w14:paraId="1E341846" w14:textId="77777777" w:rsidR="0084464E" w:rsidRPr="002C6CA8" w:rsidRDefault="0084464E" w:rsidP="0084464E">
            <w:pPr>
              <w:pStyle w:val="NormalWeb"/>
              <w:spacing w:before="0" w:beforeAutospacing="0" w:after="0" w:afterAutospacing="0"/>
              <w:jc w:val="center"/>
              <w:rPr>
                <w:rFonts w:ascii="Garamond" w:hAnsi="Garamond" w:cs="Arial"/>
              </w:rPr>
            </w:pPr>
          </w:p>
        </w:tc>
        <w:tc>
          <w:tcPr>
            <w:tcW w:w="575" w:type="pct"/>
            <w:tcBorders>
              <w:top w:val="single" w:sz="4" w:space="0" w:color="auto"/>
            </w:tcBorders>
            <w:shd w:val="clear" w:color="auto" w:fill="auto"/>
            <w:hideMark/>
          </w:tcPr>
          <w:p w14:paraId="4F93F891" w14:textId="296ABAB6"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b w:val="0"/>
                <w:bCs w:val="0"/>
                <w:caps w:val="0"/>
                <w:kern w:val="24"/>
              </w:rPr>
              <w:t>Food Security Measure</w:t>
            </w:r>
          </w:p>
        </w:tc>
        <w:tc>
          <w:tcPr>
            <w:tcW w:w="791" w:type="pct"/>
            <w:tcBorders>
              <w:top w:val="single" w:sz="4" w:space="0" w:color="auto"/>
            </w:tcBorders>
            <w:shd w:val="clear" w:color="auto" w:fill="auto"/>
            <w:hideMark/>
          </w:tcPr>
          <w:p w14:paraId="7C08C3D4" w14:textId="77777777" w:rsidR="00FF0FA7"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Percent of False Negative</w:t>
            </w:r>
          </w:p>
          <w:p w14:paraId="7A8B82A8" w14:textId="774D9120" w:rsidR="0084464E" w:rsidRPr="002C6CA8" w:rsidRDefault="00FF0FA7" w:rsidP="0084464E">
            <w:pPr>
              <w:pStyle w:val="NormalWeb"/>
              <w:spacing w:before="0" w:beforeAutospacing="0" w:after="0" w:afterAutospacing="0"/>
              <w:jc w:val="center"/>
              <w:rPr>
                <w:rFonts w:ascii="Garamond" w:hAnsi="Garamond" w:cs="Arial"/>
              </w:rPr>
            </w:pPr>
            <w:r>
              <w:rPr>
                <w:rFonts w:ascii="Garamond" w:hAnsi="Garamond" w:cs="Calibri"/>
                <w:b w:val="0"/>
                <w:bCs w:val="0"/>
                <w:caps w:val="0"/>
                <w:kern w:val="24"/>
              </w:rPr>
              <w:t xml:space="preserve">(%)      </w:t>
            </w:r>
            <w:r w:rsidR="0084464E">
              <w:rPr>
                <w:rFonts w:ascii="Garamond" w:hAnsi="Garamond" w:cs="Calibri"/>
                <w:b w:val="0"/>
                <w:bCs w:val="0"/>
                <w:caps w:val="0"/>
                <w:kern w:val="24"/>
              </w:rPr>
              <w:t xml:space="preserve">    </w:t>
            </w:r>
          </w:p>
        </w:tc>
        <w:tc>
          <w:tcPr>
            <w:tcW w:w="990" w:type="pct"/>
            <w:tcBorders>
              <w:top w:val="single" w:sz="4" w:space="0" w:color="auto"/>
            </w:tcBorders>
            <w:shd w:val="clear" w:color="auto" w:fill="auto"/>
            <w:hideMark/>
          </w:tcPr>
          <w:p w14:paraId="5D4AD253" w14:textId="77777777" w:rsidR="0084464E"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M</w:t>
            </w:r>
            <w:r w:rsidRPr="00641658">
              <w:rPr>
                <w:rFonts w:ascii="Garamond" w:hAnsi="Garamond" w:cs="Calibri"/>
                <w:b w:val="0"/>
                <w:bCs w:val="0"/>
                <w:caps w:val="0"/>
                <w:kern w:val="24"/>
              </w:rPr>
              <w:t>agnitude of misclassification</w:t>
            </w:r>
          </w:p>
          <w:p w14:paraId="31B16026" w14:textId="1A739CD6" w:rsidR="0084464E" w:rsidRPr="002C6CA8" w:rsidRDefault="0084464E" w:rsidP="0084464E">
            <w:pPr>
              <w:pStyle w:val="NormalWeb"/>
              <w:spacing w:before="0" w:beforeAutospacing="0" w:after="0" w:afterAutospacing="0"/>
              <w:jc w:val="center"/>
              <w:rPr>
                <w:rFonts w:ascii="Garamond" w:hAnsi="Garamond" w:cs="Arial"/>
              </w:rPr>
            </w:pPr>
            <w:r w:rsidRPr="009C6F98">
              <w:rPr>
                <w:rFonts w:ascii="Garamond" w:hAnsi="Garamond" w:cs="Calibri"/>
                <w:b w:val="0"/>
                <w:bCs w:val="0"/>
                <w:caps w:val="0"/>
                <w:kern w:val="24"/>
              </w:rPr>
              <w:t>(</w:t>
            </w:r>
            <w:r>
              <w:rPr>
                <w:rFonts w:ascii="Garamond" w:hAnsi="Garamond" w:cs="Calibri"/>
                <w:b w:val="0"/>
                <w:bCs w:val="0"/>
                <w:caps w:val="0"/>
                <w:kern w:val="24"/>
              </w:rPr>
              <w:t>average</w:t>
            </w:r>
            <w:r w:rsidRPr="009C6F98">
              <w:rPr>
                <w:rFonts w:ascii="Garamond" w:hAnsi="Garamond" w:cs="Calibri"/>
                <w:b w:val="0"/>
                <w:bCs w:val="0"/>
                <w:caps w:val="0"/>
                <w:kern w:val="24"/>
              </w:rPr>
              <w:t xml:space="preserve"> % off from the cut-off)</w:t>
            </w:r>
          </w:p>
        </w:tc>
        <w:tc>
          <w:tcPr>
            <w:tcW w:w="990" w:type="pct"/>
            <w:tcBorders>
              <w:top w:val="single" w:sz="4" w:space="0" w:color="auto"/>
            </w:tcBorders>
          </w:tcPr>
          <w:p w14:paraId="23CD1467" w14:textId="77777777" w:rsidR="0084464E"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Percent of False Positive</w:t>
            </w:r>
          </w:p>
          <w:p w14:paraId="30FC3039" w14:textId="0D94877E" w:rsidR="0084464E" w:rsidRPr="0064165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 xml:space="preserve">(%)   </w:t>
            </w:r>
          </w:p>
        </w:tc>
        <w:tc>
          <w:tcPr>
            <w:tcW w:w="990" w:type="pct"/>
            <w:tcBorders>
              <w:top w:val="single" w:sz="4" w:space="0" w:color="auto"/>
            </w:tcBorders>
          </w:tcPr>
          <w:p w14:paraId="2ED1561D" w14:textId="77777777" w:rsidR="0084464E"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b w:val="0"/>
                <w:bCs w:val="0"/>
                <w:caps w:val="0"/>
                <w:kern w:val="24"/>
              </w:rPr>
              <w:t>M</w:t>
            </w:r>
            <w:r w:rsidRPr="00641658">
              <w:rPr>
                <w:rFonts w:ascii="Garamond" w:hAnsi="Garamond" w:cs="Calibri"/>
                <w:b w:val="0"/>
                <w:bCs w:val="0"/>
                <w:caps w:val="0"/>
                <w:kern w:val="24"/>
              </w:rPr>
              <w:t>agnitude of misclassification</w:t>
            </w:r>
          </w:p>
          <w:p w14:paraId="0549344C" w14:textId="2FE16E47" w:rsidR="0084464E" w:rsidRDefault="0084464E" w:rsidP="0084464E">
            <w:pPr>
              <w:pStyle w:val="NormalWeb"/>
              <w:spacing w:before="0" w:beforeAutospacing="0" w:after="0" w:afterAutospacing="0"/>
              <w:jc w:val="center"/>
              <w:rPr>
                <w:rFonts w:ascii="Garamond" w:hAnsi="Garamond" w:cs="Calibri"/>
                <w:b w:val="0"/>
                <w:bCs w:val="0"/>
                <w:caps w:val="0"/>
                <w:kern w:val="24"/>
              </w:rPr>
            </w:pPr>
            <w:r w:rsidRPr="009C6F98">
              <w:rPr>
                <w:rFonts w:ascii="Garamond" w:hAnsi="Garamond" w:cs="Calibri"/>
                <w:b w:val="0"/>
                <w:bCs w:val="0"/>
                <w:caps w:val="0"/>
                <w:kern w:val="24"/>
              </w:rPr>
              <w:t>(</w:t>
            </w:r>
            <w:r>
              <w:rPr>
                <w:rFonts w:ascii="Garamond" w:hAnsi="Garamond" w:cs="Calibri"/>
                <w:b w:val="0"/>
                <w:bCs w:val="0"/>
                <w:caps w:val="0"/>
                <w:kern w:val="24"/>
              </w:rPr>
              <w:t>average</w:t>
            </w:r>
            <w:r w:rsidRPr="009C6F98">
              <w:rPr>
                <w:rFonts w:ascii="Garamond" w:hAnsi="Garamond" w:cs="Calibri"/>
                <w:b w:val="0"/>
                <w:bCs w:val="0"/>
                <w:caps w:val="0"/>
                <w:kern w:val="24"/>
              </w:rPr>
              <w:t xml:space="preserve"> % off from the cut-off)</w:t>
            </w:r>
          </w:p>
        </w:tc>
      </w:tr>
      <w:tr w:rsidR="0084464E" w:rsidRPr="001469B8" w14:paraId="25898CD4" w14:textId="6468056C" w:rsidTr="00541C1C">
        <w:trPr>
          <w:cnfStyle w:val="000000100000" w:firstRow="0" w:lastRow="0" w:firstColumn="0" w:lastColumn="0" w:oddVBand="0" w:evenVBand="0" w:oddHBand="1" w:evenHBand="0" w:firstRowFirstColumn="0" w:firstRowLastColumn="0" w:lastRowFirstColumn="0" w:lastRowLastColumn="0"/>
          <w:trHeight w:val="791"/>
          <w:jc w:val="center"/>
        </w:trPr>
        <w:tc>
          <w:tcPr>
            <w:tcW w:w="664" w:type="pct"/>
            <w:vMerge w:val="restart"/>
            <w:shd w:val="clear" w:color="auto" w:fill="auto"/>
            <w:hideMark/>
          </w:tcPr>
          <w:p w14:paraId="7650682A" w14:textId="77777777"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Malawi</w:t>
            </w:r>
          </w:p>
          <w:p w14:paraId="6F1E980A" w14:textId="77777777" w:rsidR="0084464E" w:rsidRPr="002C6CA8" w:rsidRDefault="0084464E" w:rsidP="0084464E">
            <w:pPr>
              <w:pStyle w:val="NormalWeb"/>
              <w:spacing w:before="0" w:beforeAutospacing="0" w:after="0" w:afterAutospacing="0"/>
              <w:jc w:val="center"/>
              <w:rPr>
                <w:rFonts w:ascii="Garamond" w:hAnsi="Garamond" w:cs="Arial"/>
              </w:rPr>
            </w:pPr>
          </w:p>
        </w:tc>
        <w:tc>
          <w:tcPr>
            <w:tcW w:w="575" w:type="pct"/>
            <w:shd w:val="clear" w:color="auto" w:fill="auto"/>
            <w:hideMark/>
          </w:tcPr>
          <w:p w14:paraId="03BBAEFF" w14:textId="2826A7E0"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791" w:type="pct"/>
            <w:shd w:val="clear" w:color="auto" w:fill="auto"/>
            <w:hideMark/>
          </w:tcPr>
          <w:p w14:paraId="52352DC0" w14:textId="03EE9665"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0.13</w:t>
            </w:r>
          </w:p>
        </w:tc>
        <w:tc>
          <w:tcPr>
            <w:tcW w:w="990" w:type="pct"/>
            <w:shd w:val="clear" w:color="auto" w:fill="auto"/>
            <w:hideMark/>
          </w:tcPr>
          <w:p w14:paraId="1E758913" w14:textId="3A08D2AD"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6.47</w:t>
            </w:r>
          </w:p>
        </w:tc>
        <w:tc>
          <w:tcPr>
            <w:tcW w:w="990" w:type="pct"/>
            <w:shd w:val="clear" w:color="auto" w:fill="auto"/>
          </w:tcPr>
          <w:p w14:paraId="139E3721" w14:textId="7867A656"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54.6</w:t>
            </w:r>
          </w:p>
        </w:tc>
        <w:tc>
          <w:tcPr>
            <w:tcW w:w="990" w:type="pct"/>
            <w:shd w:val="clear" w:color="auto" w:fill="auto"/>
          </w:tcPr>
          <w:p w14:paraId="05A4FAD2" w14:textId="3146D545"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42.67</w:t>
            </w:r>
          </w:p>
        </w:tc>
      </w:tr>
      <w:tr w:rsidR="0084464E" w:rsidRPr="001469B8" w14:paraId="1E9A4EFA" w14:textId="25370410" w:rsidTr="00541C1C">
        <w:trPr>
          <w:trHeight w:val="775"/>
          <w:jc w:val="center"/>
        </w:trPr>
        <w:tc>
          <w:tcPr>
            <w:tcW w:w="664" w:type="pct"/>
            <w:vMerge/>
            <w:shd w:val="clear" w:color="auto" w:fill="auto"/>
            <w:hideMark/>
          </w:tcPr>
          <w:p w14:paraId="28EC5731" w14:textId="77777777" w:rsidR="0084464E" w:rsidRPr="002C6CA8" w:rsidRDefault="0084464E" w:rsidP="0084464E">
            <w:pPr>
              <w:rPr>
                <w:rFonts w:ascii="Garamond" w:hAnsi="Garamond" w:cs="Arial"/>
              </w:rPr>
            </w:pPr>
          </w:p>
        </w:tc>
        <w:tc>
          <w:tcPr>
            <w:tcW w:w="575" w:type="pct"/>
            <w:shd w:val="clear" w:color="auto" w:fill="auto"/>
            <w:hideMark/>
          </w:tcPr>
          <w:p w14:paraId="0DD9B2CB" w14:textId="48B478CF" w:rsidR="0084464E" w:rsidRPr="002C6CA8" w:rsidRDefault="0084464E" w:rsidP="0084464E">
            <w:pPr>
              <w:pStyle w:val="NormalWeb"/>
              <w:spacing w:before="0" w:beforeAutospacing="0" w:after="0" w:afterAutospacing="0"/>
              <w:jc w:val="center"/>
              <w:rPr>
                <w:rFonts w:ascii="Garamond" w:hAnsi="Garamond" w:cs="Arial"/>
              </w:rPr>
            </w:pPr>
            <w:proofErr w:type="spellStart"/>
            <w:r w:rsidRPr="002C6CA8">
              <w:rPr>
                <w:rFonts w:ascii="Garamond" w:hAnsi="Garamond" w:cs="Calibri"/>
                <w:kern w:val="24"/>
              </w:rPr>
              <w:t>rCSI</w:t>
            </w:r>
            <w:proofErr w:type="spellEnd"/>
          </w:p>
        </w:tc>
        <w:tc>
          <w:tcPr>
            <w:tcW w:w="791" w:type="pct"/>
            <w:shd w:val="clear" w:color="auto" w:fill="auto"/>
            <w:hideMark/>
          </w:tcPr>
          <w:p w14:paraId="73ACCDDD" w14:textId="583462DD"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6.91</w:t>
            </w:r>
          </w:p>
        </w:tc>
        <w:tc>
          <w:tcPr>
            <w:tcW w:w="990" w:type="pct"/>
            <w:shd w:val="clear" w:color="auto" w:fill="auto"/>
            <w:hideMark/>
          </w:tcPr>
          <w:p w14:paraId="68381E48" w14:textId="59E73D99"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27.13</w:t>
            </w:r>
          </w:p>
        </w:tc>
        <w:tc>
          <w:tcPr>
            <w:tcW w:w="990" w:type="pct"/>
            <w:shd w:val="clear" w:color="auto" w:fill="auto"/>
          </w:tcPr>
          <w:p w14:paraId="5088C7FE" w14:textId="17DC754E"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4.73</w:t>
            </w:r>
          </w:p>
        </w:tc>
        <w:tc>
          <w:tcPr>
            <w:tcW w:w="990" w:type="pct"/>
            <w:shd w:val="clear" w:color="auto" w:fill="auto"/>
          </w:tcPr>
          <w:p w14:paraId="4AA38F03" w14:textId="5EE1A6D0"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69.72</w:t>
            </w:r>
          </w:p>
        </w:tc>
      </w:tr>
      <w:tr w:rsidR="0084464E" w:rsidRPr="001469B8" w14:paraId="758C8662" w14:textId="7FB23E94" w:rsidTr="00541C1C">
        <w:trPr>
          <w:cnfStyle w:val="000000100000" w:firstRow="0" w:lastRow="0" w:firstColumn="0" w:lastColumn="0" w:oddVBand="0" w:evenVBand="0" w:oddHBand="1" w:evenHBand="0" w:firstRowFirstColumn="0" w:firstRowLastColumn="0" w:lastRowFirstColumn="0" w:lastRowLastColumn="0"/>
          <w:trHeight w:val="828"/>
          <w:jc w:val="center"/>
        </w:trPr>
        <w:tc>
          <w:tcPr>
            <w:tcW w:w="664" w:type="pct"/>
            <w:vMerge w:val="restart"/>
            <w:shd w:val="clear" w:color="auto" w:fill="auto"/>
            <w:hideMark/>
          </w:tcPr>
          <w:p w14:paraId="11C9707A" w14:textId="77777777"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Tanzania</w:t>
            </w:r>
          </w:p>
          <w:p w14:paraId="14812751" w14:textId="77777777" w:rsidR="0084464E" w:rsidRPr="002C6CA8" w:rsidRDefault="0084464E" w:rsidP="0084464E">
            <w:pPr>
              <w:pStyle w:val="NormalWeb"/>
              <w:spacing w:before="0" w:beforeAutospacing="0" w:after="0" w:afterAutospacing="0"/>
              <w:jc w:val="center"/>
              <w:rPr>
                <w:rFonts w:ascii="Garamond" w:hAnsi="Garamond" w:cs="Arial"/>
              </w:rPr>
            </w:pPr>
          </w:p>
        </w:tc>
        <w:tc>
          <w:tcPr>
            <w:tcW w:w="575" w:type="pct"/>
            <w:shd w:val="clear" w:color="auto" w:fill="auto"/>
            <w:hideMark/>
          </w:tcPr>
          <w:p w14:paraId="39CE10BD" w14:textId="4F0B9152"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791" w:type="pct"/>
            <w:shd w:val="clear" w:color="auto" w:fill="auto"/>
            <w:hideMark/>
          </w:tcPr>
          <w:p w14:paraId="3164F2FC" w14:textId="7A6921D3"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0</w:t>
            </w:r>
          </w:p>
        </w:tc>
        <w:tc>
          <w:tcPr>
            <w:tcW w:w="990" w:type="pct"/>
            <w:shd w:val="clear" w:color="auto" w:fill="auto"/>
            <w:hideMark/>
          </w:tcPr>
          <w:p w14:paraId="2D0E605A" w14:textId="73826982"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NA</w:t>
            </w:r>
          </w:p>
        </w:tc>
        <w:tc>
          <w:tcPr>
            <w:tcW w:w="990" w:type="pct"/>
            <w:shd w:val="clear" w:color="auto" w:fill="auto"/>
          </w:tcPr>
          <w:p w14:paraId="3C6A3663" w14:textId="174F16B5"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21.15</w:t>
            </w:r>
          </w:p>
        </w:tc>
        <w:tc>
          <w:tcPr>
            <w:tcW w:w="990" w:type="pct"/>
            <w:shd w:val="clear" w:color="auto" w:fill="auto"/>
          </w:tcPr>
          <w:p w14:paraId="7417A175" w14:textId="009C636A"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86.21</w:t>
            </w:r>
          </w:p>
        </w:tc>
      </w:tr>
      <w:tr w:rsidR="0084464E" w:rsidRPr="001469B8" w14:paraId="6A85BD2C" w14:textId="499A02B5" w:rsidTr="00541C1C">
        <w:trPr>
          <w:trHeight w:val="852"/>
          <w:jc w:val="center"/>
        </w:trPr>
        <w:tc>
          <w:tcPr>
            <w:tcW w:w="664" w:type="pct"/>
            <w:vMerge/>
            <w:shd w:val="clear" w:color="auto" w:fill="auto"/>
            <w:hideMark/>
          </w:tcPr>
          <w:p w14:paraId="2B0C5D22" w14:textId="77777777" w:rsidR="0084464E" w:rsidRPr="002C6CA8" w:rsidRDefault="0084464E" w:rsidP="0084464E">
            <w:pPr>
              <w:rPr>
                <w:rFonts w:ascii="Garamond" w:hAnsi="Garamond" w:cs="Arial"/>
              </w:rPr>
            </w:pPr>
          </w:p>
        </w:tc>
        <w:tc>
          <w:tcPr>
            <w:tcW w:w="575" w:type="pct"/>
            <w:shd w:val="clear" w:color="auto" w:fill="auto"/>
            <w:hideMark/>
          </w:tcPr>
          <w:p w14:paraId="145D9AD3" w14:textId="7EE1393C" w:rsidR="0084464E" w:rsidRPr="002C6CA8" w:rsidRDefault="0084464E" w:rsidP="0084464E">
            <w:pPr>
              <w:pStyle w:val="NormalWeb"/>
              <w:spacing w:before="0" w:beforeAutospacing="0" w:after="0" w:afterAutospacing="0"/>
              <w:jc w:val="center"/>
              <w:rPr>
                <w:rFonts w:ascii="Garamond" w:hAnsi="Garamond" w:cs="Arial"/>
              </w:rPr>
            </w:pPr>
            <w:proofErr w:type="spellStart"/>
            <w:r w:rsidRPr="002C6CA8">
              <w:rPr>
                <w:rFonts w:ascii="Garamond" w:hAnsi="Garamond" w:cs="Calibri"/>
                <w:kern w:val="24"/>
              </w:rPr>
              <w:t>rCSI</w:t>
            </w:r>
            <w:proofErr w:type="spellEnd"/>
          </w:p>
        </w:tc>
        <w:tc>
          <w:tcPr>
            <w:tcW w:w="791" w:type="pct"/>
            <w:shd w:val="clear" w:color="auto" w:fill="auto"/>
            <w:hideMark/>
          </w:tcPr>
          <w:p w14:paraId="66095057" w14:textId="225CAC37"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0.32</w:t>
            </w:r>
          </w:p>
        </w:tc>
        <w:tc>
          <w:tcPr>
            <w:tcW w:w="990" w:type="pct"/>
            <w:shd w:val="clear" w:color="auto" w:fill="auto"/>
            <w:hideMark/>
          </w:tcPr>
          <w:p w14:paraId="5E5F694B" w14:textId="47DD0C10"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33.04</w:t>
            </w:r>
          </w:p>
        </w:tc>
        <w:tc>
          <w:tcPr>
            <w:tcW w:w="990" w:type="pct"/>
            <w:shd w:val="clear" w:color="auto" w:fill="auto"/>
          </w:tcPr>
          <w:p w14:paraId="31B35DD0" w14:textId="45EA020A"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20.51</w:t>
            </w:r>
          </w:p>
        </w:tc>
        <w:tc>
          <w:tcPr>
            <w:tcW w:w="990" w:type="pct"/>
            <w:shd w:val="clear" w:color="auto" w:fill="auto"/>
          </w:tcPr>
          <w:p w14:paraId="3466C7AD" w14:textId="345C962D"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77.41</w:t>
            </w:r>
          </w:p>
        </w:tc>
      </w:tr>
      <w:tr w:rsidR="0084464E" w:rsidRPr="001469B8" w14:paraId="2679C8B9" w14:textId="6606FD3B" w:rsidTr="00541C1C">
        <w:trPr>
          <w:cnfStyle w:val="000000100000" w:firstRow="0" w:lastRow="0" w:firstColumn="0" w:lastColumn="0" w:oddVBand="0" w:evenVBand="0" w:oddHBand="1" w:evenHBand="0" w:firstRowFirstColumn="0" w:firstRowLastColumn="0" w:lastRowFirstColumn="0" w:lastRowLastColumn="0"/>
          <w:trHeight w:val="549"/>
          <w:jc w:val="center"/>
        </w:trPr>
        <w:tc>
          <w:tcPr>
            <w:tcW w:w="664" w:type="pct"/>
            <w:tcBorders>
              <w:bottom w:val="single" w:sz="4" w:space="0" w:color="auto"/>
            </w:tcBorders>
            <w:shd w:val="clear" w:color="auto" w:fill="auto"/>
            <w:hideMark/>
          </w:tcPr>
          <w:p w14:paraId="27B7428A" w14:textId="3A7169C6"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Uganda</w:t>
            </w:r>
          </w:p>
        </w:tc>
        <w:tc>
          <w:tcPr>
            <w:tcW w:w="575" w:type="pct"/>
            <w:tcBorders>
              <w:bottom w:val="single" w:sz="4" w:space="0" w:color="auto"/>
            </w:tcBorders>
            <w:shd w:val="clear" w:color="auto" w:fill="auto"/>
            <w:hideMark/>
          </w:tcPr>
          <w:p w14:paraId="3C805DC8" w14:textId="3EFC2CF4" w:rsidR="0084464E" w:rsidRPr="002C6CA8" w:rsidRDefault="0084464E" w:rsidP="0084464E">
            <w:pPr>
              <w:pStyle w:val="NormalWeb"/>
              <w:spacing w:before="0" w:beforeAutospacing="0" w:after="0" w:afterAutospacing="0"/>
              <w:jc w:val="center"/>
              <w:rPr>
                <w:rFonts w:ascii="Garamond" w:hAnsi="Garamond" w:cs="Arial"/>
              </w:rPr>
            </w:pPr>
            <w:r w:rsidRPr="002C6CA8">
              <w:rPr>
                <w:rFonts w:ascii="Garamond" w:hAnsi="Garamond" w:cs="Calibri"/>
                <w:kern w:val="24"/>
              </w:rPr>
              <w:t xml:space="preserve">FCS </w:t>
            </w:r>
          </w:p>
        </w:tc>
        <w:tc>
          <w:tcPr>
            <w:tcW w:w="791" w:type="pct"/>
            <w:tcBorders>
              <w:bottom w:val="single" w:sz="4" w:space="0" w:color="auto"/>
            </w:tcBorders>
            <w:shd w:val="clear" w:color="auto" w:fill="auto"/>
            <w:hideMark/>
          </w:tcPr>
          <w:p w14:paraId="239A9D98" w14:textId="450A3CB6" w:rsidR="0084464E" w:rsidRPr="002C6CA8" w:rsidRDefault="0084464E" w:rsidP="0084464E">
            <w:pPr>
              <w:pStyle w:val="NormalWeb"/>
              <w:spacing w:before="0" w:beforeAutospacing="0" w:after="0" w:afterAutospacing="0"/>
              <w:jc w:val="center"/>
              <w:rPr>
                <w:rFonts w:ascii="Garamond" w:hAnsi="Garamond" w:cs="Arial"/>
              </w:rPr>
            </w:pPr>
            <w:r>
              <w:rPr>
                <w:rFonts w:ascii="Garamond" w:hAnsi="Garamond" w:cs="Arial"/>
              </w:rPr>
              <w:t>0</w:t>
            </w:r>
          </w:p>
        </w:tc>
        <w:tc>
          <w:tcPr>
            <w:tcW w:w="990" w:type="pct"/>
            <w:tcBorders>
              <w:bottom w:val="single" w:sz="4" w:space="0" w:color="auto"/>
            </w:tcBorders>
            <w:shd w:val="clear" w:color="auto" w:fill="auto"/>
            <w:hideMark/>
          </w:tcPr>
          <w:p w14:paraId="4BB342D5" w14:textId="74356D5D"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NA</w:t>
            </w:r>
          </w:p>
        </w:tc>
        <w:tc>
          <w:tcPr>
            <w:tcW w:w="990" w:type="pct"/>
            <w:tcBorders>
              <w:bottom w:val="single" w:sz="4" w:space="0" w:color="auto"/>
            </w:tcBorders>
            <w:shd w:val="clear" w:color="auto" w:fill="auto"/>
          </w:tcPr>
          <w:p w14:paraId="567D80CA" w14:textId="743D7689" w:rsidR="0084464E" w:rsidRPr="001469B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47.3</w:t>
            </w:r>
          </w:p>
        </w:tc>
        <w:tc>
          <w:tcPr>
            <w:tcW w:w="990" w:type="pct"/>
            <w:tcBorders>
              <w:bottom w:val="single" w:sz="4" w:space="0" w:color="auto"/>
            </w:tcBorders>
            <w:shd w:val="clear" w:color="auto" w:fill="auto"/>
          </w:tcPr>
          <w:p w14:paraId="352DA1EB" w14:textId="1DF23CD5" w:rsidR="0084464E" w:rsidRPr="002C6CA8" w:rsidRDefault="0084464E" w:rsidP="0084464E">
            <w:pPr>
              <w:pStyle w:val="NormalWeb"/>
              <w:spacing w:before="0" w:beforeAutospacing="0" w:after="0" w:afterAutospacing="0"/>
              <w:jc w:val="center"/>
              <w:rPr>
                <w:rFonts w:ascii="Garamond" w:hAnsi="Garamond" w:cs="Calibri"/>
                <w:kern w:val="24"/>
              </w:rPr>
            </w:pPr>
            <w:r>
              <w:rPr>
                <w:rFonts w:ascii="Garamond" w:hAnsi="Garamond" w:cs="Calibri"/>
                <w:kern w:val="24"/>
              </w:rPr>
              <w:t>66.56</w:t>
            </w:r>
          </w:p>
        </w:tc>
      </w:tr>
    </w:tbl>
    <w:p w14:paraId="01037B81" w14:textId="7DA5B337" w:rsidR="00B20A13" w:rsidRDefault="00B20A13" w:rsidP="00752093">
      <w:pPr>
        <w:rPr>
          <w:rFonts w:ascii="Garamond" w:eastAsia="SimSun" w:hAnsi="Garamond" w:cs="Times"/>
          <w:b/>
          <w:bCs/>
          <w:color w:val="333333"/>
        </w:rPr>
      </w:pPr>
    </w:p>
    <w:bookmarkEnd w:id="587"/>
    <w:p w14:paraId="58D93D64" w14:textId="77777777" w:rsidR="00B20A13" w:rsidRPr="006A3C18" w:rsidRDefault="00B20A13" w:rsidP="00752093">
      <w:pPr>
        <w:rPr>
          <w:rFonts w:ascii="Garamond" w:eastAsia="SimSun" w:hAnsi="Garamond" w:cs="Times"/>
          <w:b/>
          <w:bCs/>
          <w:color w:val="333333"/>
        </w:rPr>
      </w:pPr>
    </w:p>
    <w:p w14:paraId="4CC75DB4" w14:textId="77777777" w:rsidR="003228EC" w:rsidRDefault="003228EC" w:rsidP="00752093">
      <w:pPr>
        <w:rPr>
          <w:rFonts w:ascii="Garamond" w:eastAsia="SimSun" w:hAnsi="Garamond" w:cs="Times"/>
        </w:rPr>
      </w:pPr>
    </w:p>
    <w:p w14:paraId="33D17342" w14:textId="3336C864" w:rsidR="0027778B" w:rsidRPr="006A3C18" w:rsidRDefault="0027778B" w:rsidP="0027778B">
      <w:pPr>
        <w:rPr>
          <w:rFonts w:ascii="Garamond" w:eastAsia="SimSun" w:hAnsi="Garamond" w:cs="Times"/>
        </w:rPr>
      </w:pPr>
      <w:r w:rsidRPr="00DD4E90">
        <w:rPr>
          <w:rFonts w:ascii="Garamond" w:eastAsia="SimSun" w:hAnsi="Garamond" w:cs="Times"/>
          <w:b/>
          <w:bCs/>
          <w:color w:val="333333"/>
        </w:rPr>
        <w:t xml:space="preserve">Table </w:t>
      </w:r>
      <w:r w:rsidR="00712F25">
        <w:rPr>
          <w:rFonts w:ascii="Garamond" w:eastAsia="SimSun" w:hAnsi="Garamond" w:cs="Times"/>
          <w:b/>
          <w:bCs/>
          <w:color w:val="333333"/>
        </w:rPr>
        <w:t>4</w:t>
      </w:r>
      <w:r w:rsidRPr="00DD4E90">
        <w:rPr>
          <w:rFonts w:ascii="Garamond" w:eastAsia="SimSun" w:hAnsi="Garamond" w:cs="Times"/>
          <w:b/>
          <w:bCs/>
          <w:color w:val="333333"/>
        </w:rPr>
        <w:t xml:space="preserve">: </w:t>
      </w:r>
      <w:r>
        <w:rPr>
          <w:rFonts w:ascii="Garamond" w:eastAsia="SimSun" w:hAnsi="Garamond" w:cs="Times"/>
          <w:b/>
          <w:bCs/>
          <w:color w:val="333333"/>
        </w:rPr>
        <w:t xml:space="preserve"> Random Forest</w:t>
      </w:r>
      <w:r w:rsidR="00E97B33">
        <w:rPr>
          <w:rFonts w:ascii="Garamond" w:eastAsia="SimSun" w:hAnsi="Garamond" w:cs="Times"/>
          <w:b/>
          <w:bCs/>
          <w:color w:val="333333"/>
        </w:rPr>
        <w:t>s</w:t>
      </w:r>
      <w:r>
        <w:rPr>
          <w:rFonts w:ascii="Garamond" w:eastAsia="SimSun" w:hAnsi="Garamond" w:cs="Times"/>
          <w:b/>
          <w:bCs/>
          <w:color w:val="333333"/>
        </w:rPr>
        <w:t xml:space="preserve"> Feature importance </w:t>
      </w:r>
      <w:r w:rsidR="00F96D6A">
        <w:rPr>
          <w:rFonts w:ascii="Garamond" w:eastAsia="SimSun" w:hAnsi="Garamond" w:cs="Times"/>
          <w:b/>
          <w:bCs/>
          <w:color w:val="333333"/>
        </w:rPr>
        <w:t>of</w:t>
      </w:r>
      <w:r w:rsidR="003F1CC4">
        <w:rPr>
          <w:rFonts w:ascii="Garamond" w:eastAsia="SimSun" w:hAnsi="Garamond" w:cs="Times"/>
          <w:b/>
          <w:bCs/>
          <w:color w:val="333333"/>
        </w:rPr>
        <w:t xml:space="preserve"> variables </w:t>
      </w:r>
      <w:r w:rsidR="00E86252">
        <w:rPr>
          <w:rFonts w:ascii="Garamond" w:eastAsia="SimSun" w:hAnsi="Garamond" w:cs="Times"/>
          <w:b/>
          <w:bCs/>
          <w:color w:val="333333"/>
        </w:rPr>
        <w:t>in Malawi</w:t>
      </w:r>
      <w:r w:rsidR="00906CD8">
        <w:rPr>
          <w:rFonts w:ascii="Garamond" w:eastAsia="SimSun" w:hAnsi="Garamond" w:cs="Times"/>
          <w:b/>
          <w:bCs/>
          <w:color w:val="333333"/>
        </w:rPr>
        <w:t>-FCS</w:t>
      </w:r>
    </w:p>
    <w:p w14:paraId="1016AAB0" w14:textId="77777777" w:rsidR="003228EC" w:rsidRDefault="003228EC" w:rsidP="00752093">
      <w:pPr>
        <w:rPr>
          <w:rFonts w:ascii="Garamond" w:eastAsia="SimSun" w:hAnsi="Garamond" w:cs="Times"/>
        </w:rPr>
      </w:pPr>
    </w:p>
    <w:p w14:paraId="775A2198" w14:textId="77777777" w:rsidR="003228EC" w:rsidRDefault="003228EC" w:rsidP="00752093">
      <w:pPr>
        <w:rPr>
          <w:rFonts w:ascii="Garamond" w:eastAsia="SimSun" w:hAnsi="Garamond" w:cs="Times"/>
        </w:rPr>
      </w:pPr>
    </w:p>
    <w:tbl>
      <w:tblPr>
        <w:tblpPr w:leftFromText="180" w:rightFromText="180" w:vertAnchor="text" w:horzAnchor="margin" w:tblpXSpec="right" w:tblpY="-9"/>
        <w:tblW w:w="5000" w:type="pct"/>
        <w:tblCellMar>
          <w:left w:w="0" w:type="dxa"/>
          <w:right w:w="0" w:type="dxa"/>
        </w:tblCellMar>
        <w:tblLook w:val="0600" w:firstRow="0" w:lastRow="0" w:firstColumn="0" w:lastColumn="0" w:noHBand="1" w:noVBand="1"/>
      </w:tblPr>
      <w:tblGrid>
        <w:gridCol w:w="3145"/>
        <w:gridCol w:w="1379"/>
        <w:gridCol w:w="3443"/>
        <w:gridCol w:w="1373"/>
      </w:tblGrid>
      <w:tr w:rsidR="00603E27" w:rsidRPr="00C54ED0" w14:paraId="6BC4D92C" w14:textId="77777777" w:rsidTr="008223F7">
        <w:trPr>
          <w:trHeight w:val="183"/>
        </w:trPr>
        <w:tc>
          <w:tcPr>
            <w:tcW w:w="1684"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5F4AAEA7" w14:textId="77777777" w:rsidR="00603E27" w:rsidRDefault="00603E27" w:rsidP="00603E27">
            <w:pPr>
              <w:jc w:val="center"/>
              <w:rPr>
                <w:rFonts w:ascii="Garamond" w:eastAsia="SimSun" w:hAnsi="Garamond" w:cs="Times"/>
                <w:b/>
                <w:bCs/>
              </w:rPr>
            </w:pPr>
            <w:r w:rsidRPr="00C54ED0">
              <w:rPr>
                <w:rFonts w:ascii="Garamond" w:eastAsia="SimSun" w:hAnsi="Garamond" w:cs="Times"/>
                <w:b/>
                <w:bCs/>
              </w:rPr>
              <w:t>Variable</w:t>
            </w:r>
          </w:p>
          <w:p w14:paraId="4F1B280A" w14:textId="77777777" w:rsidR="00603E27" w:rsidRPr="00C54ED0" w:rsidRDefault="00603E27" w:rsidP="00603E27">
            <w:pPr>
              <w:jc w:val="center"/>
              <w:rPr>
                <w:rFonts w:ascii="Garamond" w:eastAsia="SimSun" w:hAnsi="Garamond" w:cs="Times"/>
              </w:rPr>
            </w:pPr>
            <w:r>
              <w:rPr>
                <w:rFonts w:ascii="Garamond" w:eastAsia="SimSun" w:hAnsi="Garamond" w:cs="Times"/>
                <w:b/>
                <w:bCs/>
              </w:rPr>
              <w:t>(original)</w:t>
            </w:r>
          </w:p>
        </w:tc>
        <w:tc>
          <w:tcPr>
            <w:tcW w:w="73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5FDBECA2" w14:textId="77777777" w:rsidR="00603E27" w:rsidRPr="00C54ED0" w:rsidRDefault="00603E27" w:rsidP="00603E27">
            <w:pPr>
              <w:jc w:val="center"/>
              <w:rPr>
                <w:rFonts w:ascii="Garamond" w:eastAsia="SimSun" w:hAnsi="Garamond" w:cs="Times"/>
              </w:rPr>
            </w:pPr>
            <w:r w:rsidRPr="00C54ED0">
              <w:rPr>
                <w:rFonts w:ascii="Garamond" w:eastAsia="SimSun" w:hAnsi="Garamond" w:cs="Times"/>
                <w:b/>
                <w:bCs/>
              </w:rPr>
              <w:t>Importance</w:t>
            </w:r>
          </w:p>
        </w:tc>
        <w:tc>
          <w:tcPr>
            <w:tcW w:w="184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1311FD5D" w14:textId="77777777" w:rsidR="00603E27" w:rsidRPr="00C54ED0" w:rsidRDefault="00603E27" w:rsidP="00603E27">
            <w:pPr>
              <w:jc w:val="center"/>
              <w:rPr>
                <w:rFonts w:ascii="Garamond" w:eastAsia="SimSun" w:hAnsi="Garamond" w:cs="Times"/>
              </w:rPr>
            </w:pPr>
            <w:r w:rsidRPr="00C54ED0">
              <w:rPr>
                <w:rFonts w:ascii="Garamond" w:eastAsia="SimSun" w:hAnsi="Garamond" w:cs="Times"/>
                <w:b/>
                <w:bCs/>
              </w:rPr>
              <w:t>Variable</w:t>
            </w:r>
            <w:r>
              <w:rPr>
                <w:rFonts w:ascii="Garamond" w:eastAsia="SimSun" w:hAnsi="Garamond" w:cs="Times"/>
                <w:b/>
                <w:bCs/>
              </w:rPr>
              <w:t xml:space="preserve"> (oversample)</w:t>
            </w:r>
          </w:p>
        </w:tc>
        <w:tc>
          <w:tcPr>
            <w:tcW w:w="735" w:type="pct"/>
            <w:tcBorders>
              <w:top w:val="single" w:sz="4" w:space="0" w:color="auto"/>
              <w:left w:val="single" w:sz="8" w:space="0" w:color="FFFFFF"/>
              <w:bottom w:val="single" w:sz="4" w:space="0" w:color="auto"/>
              <w:right w:val="single" w:sz="8" w:space="0" w:color="FFFFFF"/>
            </w:tcBorders>
            <w:shd w:val="clear" w:color="auto" w:fill="auto"/>
            <w:vAlign w:val="center"/>
          </w:tcPr>
          <w:p w14:paraId="34318B96" w14:textId="77777777" w:rsidR="00603E27" w:rsidRPr="00C54ED0" w:rsidRDefault="00603E27" w:rsidP="00603E27">
            <w:pPr>
              <w:jc w:val="center"/>
              <w:rPr>
                <w:rFonts w:ascii="Garamond" w:eastAsia="SimSun" w:hAnsi="Garamond" w:cs="Times"/>
                <w:b/>
                <w:bCs/>
              </w:rPr>
            </w:pPr>
            <w:r>
              <w:rPr>
                <w:rFonts w:ascii="Garamond" w:eastAsia="SimSun" w:hAnsi="Garamond" w:cs="Times"/>
                <w:b/>
                <w:bCs/>
              </w:rPr>
              <w:t>Importance</w:t>
            </w:r>
          </w:p>
        </w:tc>
      </w:tr>
      <w:tr w:rsidR="00603E27" w:rsidRPr="00C54ED0" w14:paraId="63FAD34A" w14:textId="77777777" w:rsidTr="008223F7">
        <w:trPr>
          <w:trHeight w:val="183"/>
        </w:trPr>
        <w:tc>
          <w:tcPr>
            <w:tcW w:w="1684"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CC6B7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Number</w:t>
            </w:r>
            <w:r>
              <w:rPr>
                <w:rFonts w:ascii="Garamond" w:eastAsia="SimSun" w:hAnsi="Garamond" w:cs="Times"/>
              </w:rPr>
              <w:t xml:space="preserve"> </w:t>
            </w:r>
            <w:r w:rsidRPr="00C54ED0">
              <w:rPr>
                <w:rFonts w:ascii="Garamond" w:eastAsia="SimSun" w:hAnsi="Garamond" w:cs="Times"/>
              </w:rPr>
              <w:t>cel</w:t>
            </w:r>
            <w:r>
              <w:rPr>
                <w:rFonts w:ascii="Garamond" w:eastAsia="SimSun" w:hAnsi="Garamond" w:cs="Times"/>
              </w:rPr>
              <w:t>l</w:t>
            </w:r>
            <w:r w:rsidRPr="00C54ED0">
              <w:rPr>
                <w:rFonts w:ascii="Garamond" w:eastAsia="SimSun" w:hAnsi="Garamond" w:cs="Times"/>
              </w:rPr>
              <w:t>phones</w:t>
            </w:r>
          </w:p>
        </w:tc>
        <w:tc>
          <w:tcPr>
            <w:tcW w:w="73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2437F1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0.12</w:t>
            </w:r>
          </w:p>
        </w:tc>
        <w:tc>
          <w:tcPr>
            <w:tcW w:w="184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26F342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Natural</w:t>
            </w:r>
            <w:r>
              <w:rPr>
                <w:rFonts w:ascii="Garamond" w:eastAsia="SimSun" w:hAnsi="Garamond" w:cs="Times"/>
              </w:rPr>
              <w:t xml:space="preserve"> roof </w:t>
            </w:r>
          </w:p>
        </w:tc>
        <w:tc>
          <w:tcPr>
            <w:tcW w:w="735" w:type="pct"/>
            <w:tcBorders>
              <w:top w:val="single" w:sz="4" w:space="0" w:color="auto"/>
              <w:left w:val="single" w:sz="8" w:space="0" w:color="FFFFFF"/>
              <w:bottom w:val="single" w:sz="8" w:space="0" w:color="FFFFFF"/>
              <w:right w:val="single" w:sz="8" w:space="0" w:color="FFFFFF"/>
            </w:tcBorders>
            <w:vAlign w:val="center"/>
          </w:tcPr>
          <w:p w14:paraId="5F3088BE" w14:textId="77777777" w:rsidR="00603E27" w:rsidRPr="00C54ED0" w:rsidRDefault="00603E27" w:rsidP="00603E27">
            <w:pPr>
              <w:jc w:val="center"/>
              <w:rPr>
                <w:rFonts w:ascii="Garamond" w:eastAsia="SimSun" w:hAnsi="Garamond" w:cs="Times"/>
              </w:rPr>
            </w:pPr>
            <w:r w:rsidRPr="00C54ED0">
              <w:rPr>
                <w:rFonts w:ascii="Garamond" w:hAnsi="Garamond"/>
              </w:rPr>
              <w:t>0.11</w:t>
            </w:r>
          </w:p>
        </w:tc>
      </w:tr>
      <w:tr w:rsidR="00603E27" w:rsidRPr="00C54ED0" w14:paraId="5F24731A"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88897CC" w14:textId="77777777" w:rsidR="00603E27" w:rsidRPr="00C54ED0" w:rsidRDefault="00603E27" w:rsidP="00603E27">
            <w:pPr>
              <w:jc w:val="center"/>
              <w:rPr>
                <w:rFonts w:ascii="Garamond" w:eastAsia="SimSun" w:hAnsi="Garamond" w:cs="Times"/>
              </w:rPr>
            </w:pPr>
            <w:r>
              <w:rPr>
                <w:rFonts w:ascii="Garamond" w:eastAsia="SimSun" w:hAnsi="Garamond" w:cs="Times"/>
              </w:rPr>
              <w:t>Own a c</w:t>
            </w:r>
            <w:r w:rsidRPr="00C54ED0">
              <w:rPr>
                <w:rFonts w:ascii="Garamond" w:eastAsia="SimSun" w:hAnsi="Garamond" w:cs="Times"/>
              </w:rPr>
              <w:t>ell</w:t>
            </w:r>
            <w:r>
              <w:rPr>
                <w:rFonts w:ascii="Garamond" w:eastAsia="SimSun" w:hAnsi="Garamond" w:cs="Times"/>
              </w:rPr>
              <w:t xml:space="preserve"> </w:t>
            </w:r>
            <w:r w:rsidRPr="00C54ED0">
              <w:rPr>
                <w:rFonts w:ascii="Garamond" w:eastAsia="SimSun" w:hAnsi="Garamond" w:cs="Times"/>
              </w:rPr>
              <w:t>phone</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B3445C1"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0.09</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F64AC05" w14:textId="77777777" w:rsidR="00603E27" w:rsidRPr="00C54ED0" w:rsidRDefault="00603E27" w:rsidP="00603E27">
            <w:pPr>
              <w:jc w:val="center"/>
              <w:rPr>
                <w:rFonts w:ascii="Garamond" w:eastAsia="SimSun" w:hAnsi="Garamond" w:cs="Times"/>
              </w:rPr>
            </w:pPr>
            <w:r>
              <w:rPr>
                <w:rFonts w:ascii="Garamond" w:eastAsia="SimSun" w:hAnsi="Garamond" w:cs="Times"/>
              </w:rPr>
              <w:t xml:space="preserve">Own a </w:t>
            </w:r>
            <w:r w:rsidRPr="00C54ED0">
              <w:rPr>
                <w:rFonts w:ascii="Garamond" w:eastAsia="SimSun" w:hAnsi="Garamond" w:cs="Times"/>
              </w:rPr>
              <w:t>Cell</w:t>
            </w:r>
            <w:r>
              <w:rPr>
                <w:rFonts w:ascii="Garamond" w:eastAsia="SimSun" w:hAnsi="Garamond" w:cs="Times"/>
              </w:rPr>
              <w:t xml:space="preserve"> </w:t>
            </w:r>
            <w:r w:rsidRPr="00C54ED0">
              <w:rPr>
                <w:rFonts w:ascii="Garamond" w:eastAsia="SimSun" w:hAnsi="Garamond" w:cs="Times"/>
              </w:rPr>
              <w:t>phone</w:t>
            </w:r>
          </w:p>
        </w:tc>
        <w:tc>
          <w:tcPr>
            <w:tcW w:w="735" w:type="pct"/>
            <w:tcBorders>
              <w:top w:val="single" w:sz="8" w:space="0" w:color="FFFFFF"/>
              <w:left w:val="single" w:sz="8" w:space="0" w:color="FFFFFF"/>
              <w:bottom w:val="single" w:sz="8" w:space="0" w:color="FFFFFF"/>
              <w:right w:val="single" w:sz="8" w:space="0" w:color="FFFFFF"/>
            </w:tcBorders>
            <w:vAlign w:val="center"/>
          </w:tcPr>
          <w:p w14:paraId="14280A6B" w14:textId="77777777" w:rsidR="00603E27" w:rsidRPr="00C54ED0" w:rsidRDefault="00603E27" w:rsidP="00603E27">
            <w:pPr>
              <w:jc w:val="center"/>
              <w:rPr>
                <w:rFonts w:ascii="Garamond" w:eastAsia="SimSun" w:hAnsi="Garamond" w:cs="Times"/>
              </w:rPr>
            </w:pPr>
            <w:r w:rsidRPr="00C54ED0">
              <w:rPr>
                <w:rFonts w:ascii="Garamond" w:hAnsi="Garamond"/>
              </w:rPr>
              <w:t>0.09</w:t>
            </w:r>
          </w:p>
        </w:tc>
      </w:tr>
      <w:tr w:rsidR="00603E27" w:rsidRPr="00C54ED0" w14:paraId="37750E7C"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4608A2F" w14:textId="77777777" w:rsidR="00603E27" w:rsidRPr="00C54ED0" w:rsidRDefault="00603E27" w:rsidP="00603E27">
            <w:pPr>
              <w:jc w:val="center"/>
              <w:rPr>
                <w:rFonts w:ascii="Garamond" w:eastAsia="SimSun" w:hAnsi="Garamond" w:cs="Times"/>
              </w:rPr>
            </w:pPr>
            <w:r>
              <w:rPr>
                <w:rFonts w:ascii="Garamond" w:eastAsia="SimSun" w:hAnsi="Garamond" w:cs="Times"/>
              </w:rPr>
              <w:t>N</w:t>
            </w:r>
            <w:r w:rsidRPr="00C54ED0">
              <w:rPr>
                <w:rFonts w:ascii="Garamond" w:eastAsia="SimSun" w:hAnsi="Garamond" w:cs="Times"/>
              </w:rPr>
              <w:t xml:space="preserve">atural </w:t>
            </w:r>
            <w:r>
              <w:rPr>
                <w:rFonts w:ascii="Garamond" w:eastAsia="SimSun" w:hAnsi="Garamond" w:cs="Times"/>
              </w:rPr>
              <w:t>r</w:t>
            </w:r>
            <w:r w:rsidRPr="00C54ED0">
              <w:rPr>
                <w:rFonts w:ascii="Garamond" w:eastAsia="SimSun" w:hAnsi="Garamond" w:cs="Times"/>
              </w:rPr>
              <w:t>oof</w:t>
            </w:r>
            <w:r>
              <w:rPr>
                <w:rFonts w:ascii="Garamond" w:eastAsia="SimSun" w:hAnsi="Garamond" w:cs="Times"/>
              </w:rPr>
              <w:t xml:space="preserve"> </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6A1E977"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0.05</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C866382"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Floor</w:t>
            </w:r>
            <w:r>
              <w:rPr>
                <w:rFonts w:ascii="Garamond" w:eastAsia="SimSun" w:hAnsi="Garamond" w:cs="Times"/>
              </w:rPr>
              <w:t xml:space="preserve"> </w:t>
            </w:r>
            <w:r w:rsidRPr="00C54ED0">
              <w:rPr>
                <w:rFonts w:ascii="Garamond" w:eastAsia="SimSun" w:hAnsi="Garamond" w:cs="Times"/>
              </w:rPr>
              <w:t>dirt</w:t>
            </w:r>
            <w:r>
              <w:rPr>
                <w:rFonts w:ascii="Garamond" w:eastAsia="SimSun" w:hAnsi="Garamond" w:cs="Times"/>
              </w:rPr>
              <w:t xml:space="preserve"> </w:t>
            </w:r>
            <w:r w:rsidRPr="00C54ED0">
              <w:rPr>
                <w:rFonts w:ascii="Garamond" w:eastAsia="SimSun" w:hAnsi="Garamond" w:cs="Times"/>
              </w:rPr>
              <w:t>sand</w:t>
            </w:r>
          </w:p>
        </w:tc>
        <w:tc>
          <w:tcPr>
            <w:tcW w:w="735" w:type="pct"/>
            <w:tcBorders>
              <w:top w:val="single" w:sz="8" w:space="0" w:color="FFFFFF"/>
              <w:left w:val="single" w:sz="8" w:space="0" w:color="FFFFFF"/>
              <w:bottom w:val="single" w:sz="8" w:space="0" w:color="FFFFFF"/>
              <w:right w:val="single" w:sz="8" w:space="0" w:color="FFFFFF"/>
            </w:tcBorders>
            <w:vAlign w:val="center"/>
          </w:tcPr>
          <w:p w14:paraId="6AA42D91" w14:textId="77777777" w:rsidR="00603E27" w:rsidRPr="00C54ED0" w:rsidRDefault="00603E27" w:rsidP="00603E27">
            <w:pPr>
              <w:jc w:val="center"/>
              <w:rPr>
                <w:rFonts w:ascii="Garamond" w:eastAsia="SimSun" w:hAnsi="Garamond" w:cs="Times"/>
              </w:rPr>
            </w:pPr>
            <w:r w:rsidRPr="00C54ED0">
              <w:rPr>
                <w:rFonts w:ascii="Garamond" w:hAnsi="Garamond"/>
              </w:rPr>
              <w:t>0.08</w:t>
            </w:r>
          </w:p>
        </w:tc>
      </w:tr>
      <w:tr w:rsidR="00603E27" w:rsidRPr="00C54ED0" w14:paraId="7683C70A"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0B979B9"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Asset</w:t>
            </w:r>
            <w:r>
              <w:rPr>
                <w:rFonts w:ascii="Garamond" w:eastAsia="SimSun" w:hAnsi="Garamond" w:cs="Times"/>
              </w:rPr>
              <w:t xml:space="preserve"> </w:t>
            </w:r>
            <w:r w:rsidRPr="00C54ED0">
              <w:rPr>
                <w:rFonts w:ascii="Garamond" w:eastAsia="SimSun" w:hAnsi="Garamond" w:cs="Times"/>
              </w:rPr>
              <w:t>index</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67F7D69"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0.04</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3FAD865"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Number</w:t>
            </w:r>
            <w:r>
              <w:rPr>
                <w:rFonts w:ascii="Garamond" w:eastAsia="SimSun" w:hAnsi="Garamond" w:cs="Times"/>
              </w:rPr>
              <w:t xml:space="preserve"> </w:t>
            </w:r>
            <w:r w:rsidRPr="00C54ED0">
              <w:rPr>
                <w:rFonts w:ascii="Garamond" w:eastAsia="SimSun" w:hAnsi="Garamond" w:cs="Times"/>
              </w:rPr>
              <w:t>cel</w:t>
            </w:r>
            <w:r>
              <w:rPr>
                <w:rFonts w:ascii="Garamond" w:eastAsia="SimSun" w:hAnsi="Garamond" w:cs="Times"/>
              </w:rPr>
              <w:t>l</w:t>
            </w:r>
            <w:r w:rsidRPr="00C54ED0">
              <w:rPr>
                <w:rFonts w:ascii="Garamond" w:eastAsia="SimSun" w:hAnsi="Garamond" w:cs="Times"/>
              </w:rPr>
              <w:t>phones</w:t>
            </w:r>
          </w:p>
        </w:tc>
        <w:tc>
          <w:tcPr>
            <w:tcW w:w="735" w:type="pct"/>
            <w:tcBorders>
              <w:top w:val="single" w:sz="8" w:space="0" w:color="FFFFFF"/>
              <w:left w:val="single" w:sz="8" w:space="0" w:color="FFFFFF"/>
              <w:bottom w:val="single" w:sz="8" w:space="0" w:color="FFFFFF"/>
              <w:right w:val="single" w:sz="8" w:space="0" w:color="FFFFFF"/>
            </w:tcBorders>
            <w:vAlign w:val="center"/>
          </w:tcPr>
          <w:p w14:paraId="294C7DD3" w14:textId="77777777" w:rsidR="00603E27" w:rsidRPr="00C54ED0" w:rsidRDefault="00603E27" w:rsidP="00603E27">
            <w:pPr>
              <w:jc w:val="center"/>
              <w:rPr>
                <w:rFonts w:ascii="Garamond" w:eastAsia="SimSun" w:hAnsi="Garamond" w:cs="Times"/>
              </w:rPr>
            </w:pPr>
            <w:r w:rsidRPr="00C54ED0">
              <w:rPr>
                <w:rFonts w:ascii="Garamond" w:hAnsi="Garamond"/>
              </w:rPr>
              <w:t>0.05</w:t>
            </w:r>
          </w:p>
        </w:tc>
      </w:tr>
      <w:tr w:rsidR="00603E27" w:rsidRPr="00C54ED0" w14:paraId="5EFA4CE1"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877BE19" w14:textId="77777777" w:rsidR="00603E27" w:rsidRPr="00C54ED0" w:rsidRDefault="00603E27" w:rsidP="00603E27">
            <w:pPr>
              <w:jc w:val="center"/>
              <w:rPr>
                <w:rFonts w:ascii="Garamond" w:eastAsia="SimSun" w:hAnsi="Garamond" w:cs="Times"/>
              </w:rPr>
            </w:pPr>
            <w:r>
              <w:rPr>
                <w:rFonts w:ascii="Garamond" w:eastAsia="SimSun" w:hAnsi="Garamond" w:cs="Times"/>
              </w:rPr>
              <w:t>M</w:t>
            </w:r>
            <w:r w:rsidRPr="00C54ED0">
              <w:rPr>
                <w:rFonts w:ascii="Garamond" w:eastAsia="SimSun" w:hAnsi="Garamond" w:cs="Times"/>
              </w:rPr>
              <w:t>onth</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4C49B79"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0.04</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58D5B5A" w14:textId="77777777" w:rsidR="00603E27" w:rsidRPr="00C54ED0" w:rsidRDefault="00603E27" w:rsidP="00603E27">
            <w:pPr>
              <w:jc w:val="center"/>
              <w:rPr>
                <w:rFonts w:ascii="Garamond" w:eastAsia="SimSun" w:hAnsi="Garamond" w:cs="Times"/>
              </w:rPr>
            </w:pPr>
            <w:r>
              <w:rPr>
                <w:rFonts w:ascii="Garamond" w:eastAsia="SimSun" w:hAnsi="Garamond" w:cs="Times"/>
              </w:rPr>
              <w:t>I</w:t>
            </w:r>
            <w:r w:rsidRPr="00C54ED0">
              <w:rPr>
                <w:rFonts w:ascii="Garamond" w:eastAsia="SimSun" w:hAnsi="Garamond" w:cs="Times"/>
              </w:rPr>
              <w:t>ron Roof</w:t>
            </w:r>
            <w:r>
              <w:rPr>
                <w:rFonts w:ascii="Garamond" w:eastAsia="SimSun" w:hAnsi="Garamond" w:cs="Times"/>
              </w:rPr>
              <w:t xml:space="preserve"> </w:t>
            </w:r>
          </w:p>
        </w:tc>
        <w:tc>
          <w:tcPr>
            <w:tcW w:w="735" w:type="pct"/>
            <w:tcBorders>
              <w:top w:val="single" w:sz="8" w:space="0" w:color="FFFFFF"/>
              <w:left w:val="single" w:sz="8" w:space="0" w:color="FFFFFF"/>
              <w:bottom w:val="single" w:sz="8" w:space="0" w:color="FFFFFF"/>
              <w:right w:val="single" w:sz="8" w:space="0" w:color="FFFFFF"/>
            </w:tcBorders>
            <w:vAlign w:val="center"/>
          </w:tcPr>
          <w:p w14:paraId="7AF68932" w14:textId="77777777" w:rsidR="00603E27" w:rsidRPr="00C54ED0" w:rsidRDefault="00603E27" w:rsidP="00603E27">
            <w:pPr>
              <w:jc w:val="center"/>
              <w:rPr>
                <w:rFonts w:ascii="Garamond" w:eastAsia="SimSun" w:hAnsi="Garamond" w:cs="Times"/>
              </w:rPr>
            </w:pPr>
            <w:r w:rsidRPr="00C54ED0">
              <w:rPr>
                <w:rFonts w:ascii="Garamond" w:hAnsi="Garamond"/>
              </w:rPr>
              <w:t>0.04</w:t>
            </w:r>
          </w:p>
        </w:tc>
      </w:tr>
      <w:tr w:rsidR="00603E27" w:rsidRPr="00C54ED0" w14:paraId="34691AC1"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3644E8C"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Floor</w:t>
            </w:r>
            <w:r>
              <w:rPr>
                <w:rFonts w:ascii="Garamond" w:eastAsia="SimSun" w:hAnsi="Garamond" w:cs="Times"/>
              </w:rPr>
              <w:t xml:space="preserve"> </w:t>
            </w:r>
            <w:r w:rsidRPr="00C54ED0">
              <w:rPr>
                <w:rFonts w:ascii="Garamond" w:eastAsia="SimSun" w:hAnsi="Garamond" w:cs="Times"/>
              </w:rPr>
              <w:t>dirt</w:t>
            </w:r>
            <w:r>
              <w:rPr>
                <w:rFonts w:ascii="Garamond" w:eastAsia="SimSun" w:hAnsi="Garamond" w:cs="Times"/>
              </w:rPr>
              <w:t xml:space="preserve"> </w:t>
            </w:r>
            <w:r w:rsidRPr="00C54ED0">
              <w:rPr>
                <w:rFonts w:ascii="Garamond" w:eastAsia="SimSun" w:hAnsi="Garamond" w:cs="Times"/>
              </w:rPr>
              <w:t>sand</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A261F88"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39499F9" w14:textId="77777777" w:rsidR="00603E27" w:rsidRPr="00C54ED0" w:rsidRDefault="00603E27" w:rsidP="00603E27">
            <w:pPr>
              <w:jc w:val="center"/>
              <w:rPr>
                <w:rFonts w:ascii="Garamond" w:eastAsia="SimSun" w:hAnsi="Garamond" w:cs="Times"/>
              </w:rPr>
            </w:pPr>
            <w:r>
              <w:rPr>
                <w:rFonts w:ascii="Garamond" w:eastAsia="SimSun" w:hAnsi="Garamond" w:cs="Times"/>
              </w:rPr>
              <w:t xml:space="preserve">First day of rain </w:t>
            </w:r>
          </w:p>
        </w:tc>
        <w:tc>
          <w:tcPr>
            <w:tcW w:w="735" w:type="pct"/>
            <w:tcBorders>
              <w:top w:val="single" w:sz="8" w:space="0" w:color="FFFFFF"/>
              <w:left w:val="single" w:sz="8" w:space="0" w:color="FFFFFF"/>
              <w:bottom w:val="single" w:sz="8" w:space="0" w:color="FFFFFF"/>
              <w:right w:val="single" w:sz="8" w:space="0" w:color="FFFFFF"/>
            </w:tcBorders>
            <w:vAlign w:val="center"/>
          </w:tcPr>
          <w:p w14:paraId="16E398C9" w14:textId="77777777" w:rsidR="00603E27" w:rsidRPr="00C54ED0" w:rsidRDefault="00603E27" w:rsidP="00603E27">
            <w:pPr>
              <w:jc w:val="center"/>
              <w:rPr>
                <w:rFonts w:ascii="Garamond" w:eastAsia="SimSun" w:hAnsi="Garamond" w:cs="Times"/>
              </w:rPr>
            </w:pPr>
            <w:r w:rsidRPr="00C54ED0">
              <w:rPr>
                <w:rFonts w:ascii="Garamond" w:hAnsi="Garamond"/>
              </w:rPr>
              <w:t>0.04</w:t>
            </w:r>
          </w:p>
        </w:tc>
      </w:tr>
      <w:tr w:rsidR="00603E27" w:rsidRPr="00C54ED0" w14:paraId="4650A747"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F343FBF"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Dist</w:t>
            </w:r>
            <w:r>
              <w:rPr>
                <w:rFonts w:ascii="Garamond" w:eastAsia="SimSun" w:hAnsi="Garamond" w:cs="Times"/>
              </w:rPr>
              <w:t xml:space="preserve">ance to </w:t>
            </w:r>
            <w:r w:rsidRPr="00C54ED0">
              <w:rPr>
                <w:rFonts w:ascii="Garamond" w:eastAsia="SimSun" w:hAnsi="Garamond" w:cs="Times"/>
              </w:rPr>
              <w:t>pop</w:t>
            </w:r>
            <w:r>
              <w:rPr>
                <w:rFonts w:ascii="Garamond" w:eastAsia="SimSun" w:hAnsi="Garamond" w:cs="Times"/>
              </w:rPr>
              <w:t>ulation ce</w:t>
            </w:r>
            <w:r w:rsidRPr="00C54ED0">
              <w:rPr>
                <w:rFonts w:ascii="Garamond" w:eastAsia="SimSun" w:hAnsi="Garamond" w:cs="Times"/>
              </w:rPr>
              <w:t>nter</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27E4FDD"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2CAA415" w14:textId="77777777" w:rsidR="00603E27" w:rsidRPr="00C54ED0" w:rsidRDefault="00603E27" w:rsidP="00603E27">
            <w:pPr>
              <w:jc w:val="center"/>
              <w:rPr>
                <w:rFonts w:ascii="Garamond" w:eastAsia="SimSun" w:hAnsi="Garamond" w:cs="Times"/>
              </w:rPr>
            </w:pPr>
            <w:r>
              <w:rPr>
                <w:rFonts w:ascii="Garamond" w:eastAsia="SimSun" w:hAnsi="Garamond" w:cs="Times"/>
              </w:rPr>
              <w:t>Bean price</w:t>
            </w:r>
          </w:p>
        </w:tc>
        <w:tc>
          <w:tcPr>
            <w:tcW w:w="735" w:type="pct"/>
            <w:tcBorders>
              <w:top w:val="single" w:sz="8" w:space="0" w:color="FFFFFF"/>
              <w:left w:val="single" w:sz="8" w:space="0" w:color="FFFFFF"/>
              <w:bottom w:val="single" w:sz="8" w:space="0" w:color="FFFFFF"/>
              <w:right w:val="single" w:sz="8" w:space="0" w:color="FFFFFF"/>
            </w:tcBorders>
            <w:vAlign w:val="center"/>
          </w:tcPr>
          <w:p w14:paraId="43058874" w14:textId="77777777" w:rsidR="00603E27" w:rsidRPr="00C54ED0" w:rsidRDefault="00603E27" w:rsidP="00603E27">
            <w:pPr>
              <w:jc w:val="center"/>
              <w:rPr>
                <w:rFonts w:ascii="Garamond" w:eastAsia="SimSun" w:hAnsi="Garamond" w:cs="Times"/>
              </w:rPr>
            </w:pPr>
            <w:r w:rsidRPr="00C54ED0">
              <w:rPr>
                <w:rFonts w:ascii="Garamond" w:hAnsi="Garamond"/>
              </w:rPr>
              <w:t>0.04</w:t>
            </w:r>
          </w:p>
        </w:tc>
      </w:tr>
      <w:tr w:rsidR="00603E27" w:rsidRPr="00C54ED0" w14:paraId="4F9D9842"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F2E202B"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Dist</w:t>
            </w:r>
            <w:r>
              <w:rPr>
                <w:rFonts w:ascii="Garamond" w:eastAsia="SimSun" w:hAnsi="Garamond" w:cs="Times"/>
              </w:rPr>
              <w:t xml:space="preserve">ance to </w:t>
            </w:r>
            <w:r w:rsidRPr="00C54ED0">
              <w:rPr>
                <w:rFonts w:ascii="Garamond" w:eastAsia="SimSun" w:hAnsi="Garamond" w:cs="Times"/>
              </w:rPr>
              <w:t>road</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794CF23"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2DB506D"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Max</w:t>
            </w:r>
            <w:r>
              <w:rPr>
                <w:rFonts w:ascii="Garamond" w:eastAsia="SimSun" w:hAnsi="Garamond" w:cs="Times"/>
              </w:rPr>
              <w:t xml:space="preserve"> </w:t>
            </w:r>
            <w:r w:rsidRPr="00C54ED0">
              <w:rPr>
                <w:rFonts w:ascii="Garamond" w:eastAsia="SimSun" w:hAnsi="Garamond" w:cs="Times"/>
              </w:rPr>
              <w:t>days</w:t>
            </w:r>
            <w:r>
              <w:rPr>
                <w:rFonts w:ascii="Garamond" w:eastAsia="SimSun" w:hAnsi="Garamond" w:cs="Times"/>
              </w:rPr>
              <w:t xml:space="preserve"> without </w:t>
            </w:r>
            <w:r w:rsidRPr="00C54ED0">
              <w:rPr>
                <w:rFonts w:ascii="Garamond" w:eastAsia="SimSun" w:hAnsi="Garamond" w:cs="Times"/>
              </w:rPr>
              <w:t>rain</w:t>
            </w:r>
          </w:p>
        </w:tc>
        <w:tc>
          <w:tcPr>
            <w:tcW w:w="735" w:type="pct"/>
            <w:tcBorders>
              <w:top w:val="single" w:sz="8" w:space="0" w:color="FFFFFF"/>
              <w:left w:val="single" w:sz="8" w:space="0" w:color="FFFFFF"/>
              <w:bottom w:val="single" w:sz="8" w:space="0" w:color="FFFFFF"/>
              <w:right w:val="single" w:sz="8" w:space="0" w:color="FFFFFF"/>
            </w:tcBorders>
            <w:vAlign w:val="center"/>
          </w:tcPr>
          <w:p w14:paraId="22A92FDB"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46391A0E"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6BE7028D"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Percent</w:t>
            </w:r>
            <w:r>
              <w:rPr>
                <w:rFonts w:ascii="Garamond" w:eastAsia="SimSun" w:hAnsi="Garamond" w:cs="Times"/>
              </w:rPr>
              <w:t xml:space="preserve"> of </w:t>
            </w:r>
            <w:r w:rsidRPr="00C54ED0">
              <w:rPr>
                <w:rFonts w:ascii="Garamond" w:eastAsia="SimSun" w:hAnsi="Garamond" w:cs="Times"/>
              </w:rPr>
              <w:t>ag</w:t>
            </w:r>
            <w:r>
              <w:rPr>
                <w:rFonts w:ascii="Garamond" w:eastAsia="SimSun" w:hAnsi="Garamond" w:cs="Times"/>
              </w:rPr>
              <w:t xml:space="preserve">ricultural land </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859CE9D"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48582C62" w14:textId="77777777" w:rsidR="00603E27" w:rsidRPr="00C54ED0" w:rsidRDefault="00603E27" w:rsidP="00603E27">
            <w:pPr>
              <w:jc w:val="center"/>
              <w:rPr>
                <w:rFonts w:ascii="Garamond" w:eastAsia="SimSun" w:hAnsi="Garamond" w:cs="Times"/>
              </w:rPr>
            </w:pPr>
            <w:r>
              <w:rPr>
                <w:rFonts w:ascii="Garamond" w:eastAsia="SimSun" w:hAnsi="Garamond" w:cs="Times"/>
              </w:rPr>
              <w:t>Nuts market thinness</w:t>
            </w:r>
          </w:p>
        </w:tc>
        <w:tc>
          <w:tcPr>
            <w:tcW w:w="735" w:type="pct"/>
            <w:tcBorders>
              <w:top w:val="single" w:sz="8" w:space="0" w:color="FFFFFF"/>
              <w:left w:val="single" w:sz="8" w:space="0" w:color="FFFFFF"/>
              <w:bottom w:val="single" w:sz="8" w:space="0" w:color="FFFFFF"/>
              <w:right w:val="single" w:sz="8" w:space="0" w:color="FFFFFF"/>
            </w:tcBorders>
            <w:vAlign w:val="center"/>
          </w:tcPr>
          <w:p w14:paraId="79AB9326"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4C2A13EA"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7A971AA"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Max</w:t>
            </w:r>
            <w:r>
              <w:rPr>
                <w:rFonts w:ascii="Garamond" w:eastAsia="SimSun" w:hAnsi="Garamond" w:cs="Times"/>
              </w:rPr>
              <w:t xml:space="preserve"> </w:t>
            </w:r>
            <w:r w:rsidRPr="00C54ED0">
              <w:rPr>
                <w:rFonts w:ascii="Garamond" w:eastAsia="SimSun" w:hAnsi="Garamond" w:cs="Times"/>
              </w:rPr>
              <w:t>days</w:t>
            </w:r>
            <w:r>
              <w:rPr>
                <w:rFonts w:ascii="Garamond" w:eastAsia="SimSun" w:hAnsi="Garamond" w:cs="Times"/>
              </w:rPr>
              <w:t xml:space="preserve"> without </w:t>
            </w:r>
            <w:r w:rsidRPr="00C54ED0">
              <w:rPr>
                <w:rFonts w:ascii="Garamond" w:eastAsia="SimSun" w:hAnsi="Garamond" w:cs="Times"/>
              </w:rPr>
              <w:t>rain</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A7A53C8"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1ED155F"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Asset</w:t>
            </w:r>
            <w:r>
              <w:rPr>
                <w:rFonts w:ascii="Garamond" w:eastAsia="SimSun" w:hAnsi="Garamond" w:cs="Times"/>
              </w:rPr>
              <w:t xml:space="preserve"> </w:t>
            </w:r>
            <w:r w:rsidRPr="00C54ED0">
              <w:rPr>
                <w:rFonts w:ascii="Garamond" w:eastAsia="SimSun" w:hAnsi="Garamond" w:cs="Times"/>
              </w:rPr>
              <w:t>index</w:t>
            </w:r>
          </w:p>
        </w:tc>
        <w:tc>
          <w:tcPr>
            <w:tcW w:w="735" w:type="pct"/>
            <w:tcBorders>
              <w:top w:val="single" w:sz="8" w:space="0" w:color="FFFFFF"/>
              <w:left w:val="single" w:sz="8" w:space="0" w:color="FFFFFF"/>
              <w:bottom w:val="single" w:sz="8" w:space="0" w:color="FFFFFF"/>
              <w:right w:val="single" w:sz="8" w:space="0" w:color="FFFFFF"/>
            </w:tcBorders>
            <w:vAlign w:val="center"/>
          </w:tcPr>
          <w:p w14:paraId="1F599EB4"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6CA61D37"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054ADE83" w14:textId="77777777" w:rsidR="00603E27" w:rsidRPr="00C54ED0" w:rsidRDefault="00603E27" w:rsidP="00603E27">
            <w:pPr>
              <w:jc w:val="center"/>
              <w:rPr>
                <w:rFonts w:ascii="Garamond" w:eastAsia="SimSun" w:hAnsi="Garamond" w:cs="Times"/>
              </w:rPr>
            </w:pPr>
            <w:r>
              <w:rPr>
                <w:rFonts w:ascii="Garamond" w:eastAsia="SimSun" w:hAnsi="Garamond" w:cs="Times"/>
              </w:rPr>
              <w:t>Bean price</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4470DA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54E36CC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Household</w:t>
            </w:r>
            <w:r>
              <w:rPr>
                <w:rFonts w:ascii="Garamond" w:eastAsia="SimSun" w:hAnsi="Garamond" w:cs="Times"/>
              </w:rPr>
              <w:t xml:space="preserve"> </w:t>
            </w:r>
            <w:r w:rsidRPr="00C54ED0">
              <w:rPr>
                <w:rFonts w:ascii="Garamond" w:eastAsia="SimSun" w:hAnsi="Garamond" w:cs="Times"/>
              </w:rPr>
              <w:t>head</w:t>
            </w:r>
            <w:r>
              <w:rPr>
                <w:rFonts w:ascii="Garamond" w:eastAsia="SimSun" w:hAnsi="Garamond" w:cs="Times"/>
              </w:rPr>
              <w:t xml:space="preserve"> </w:t>
            </w:r>
            <w:r w:rsidRPr="00C54ED0">
              <w:rPr>
                <w:rFonts w:ascii="Garamond" w:eastAsia="SimSun" w:hAnsi="Garamond" w:cs="Times"/>
              </w:rPr>
              <w:t>age</w:t>
            </w:r>
          </w:p>
        </w:tc>
        <w:tc>
          <w:tcPr>
            <w:tcW w:w="735" w:type="pct"/>
            <w:tcBorders>
              <w:top w:val="single" w:sz="8" w:space="0" w:color="FFFFFF"/>
              <w:left w:val="single" w:sz="8" w:space="0" w:color="FFFFFF"/>
              <w:bottom w:val="single" w:sz="8" w:space="0" w:color="FFFFFF"/>
              <w:right w:val="single" w:sz="8" w:space="0" w:color="FFFFFF"/>
            </w:tcBorders>
            <w:vAlign w:val="center"/>
          </w:tcPr>
          <w:p w14:paraId="33D0CF1B"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17B8F02F" w14:textId="77777777" w:rsidTr="008223F7">
        <w:trPr>
          <w:trHeight w:val="183"/>
        </w:trPr>
        <w:tc>
          <w:tcPr>
            <w:tcW w:w="168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BBBC217"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Dist</w:t>
            </w:r>
            <w:r>
              <w:rPr>
                <w:rFonts w:ascii="Garamond" w:eastAsia="SimSun" w:hAnsi="Garamond" w:cs="Times"/>
              </w:rPr>
              <w:t xml:space="preserve">ance to ADMARC markets </w:t>
            </w:r>
          </w:p>
        </w:tc>
        <w:tc>
          <w:tcPr>
            <w:tcW w:w="73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2D11B09E"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0.03</w:t>
            </w:r>
          </w:p>
        </w:tc>
        <w:tc>
          <w:tcPr>
            <w:tcW w:w="184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AB16316"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Maize</w:t>
            </w:r>
            <w:r>
              <w:rPr>
                <w:rFonts w:ascii="Garamond" w:eastAsia="SimSun" w:hAnsi="Garamond" w:cs="Times"/>
              </w:rPr>
              <w:t xml:space="preserve"> </w:t>
            </w:r>
            <w:r w:rsidRPr="00C54ED0">
              <w:rPr>
                <w:rFonts w:ascii="Garamond" w:eastAsia="SimSun" w:hAnsi="Garamond" w:cs="Times"/>
              </w:rPr>
              <w:t>price</w:t>
            </w:r>
          </w:p>
        </w:tc>
        <w:tc>
          <w:tcPr>
            <w:tcW w:w="735" w:type="pct"/>
            <w:tcBorders>
              <w:top w:val="single" w:sz="8" w:space="0" w:color="FFFFFF"/>
              <w:left w:val="single" w:sz="8" w:space="0" w:color="FFFFFF"/>
              <w:bottom w:val="single" w:sz="8" w:space="0" w:color="FFFFFF"/>
              <w:right w:val="single" w:sz="8" w:space="0" w:color="FFFFFF"/>
            </w:tcBorders>
            <w:vAlign w:val="center"/>
          </w:tcPr>
          <w:p w14:paraId="2232F39F" w14:textId="77777777" w:rsidR="00603E27" w:rsidRPr="00C54ED0" w:rsidRDefault="00603E27" w:rsidP="00603E27">
            <w:pPr>
              <w:jc w:val="center"/>
              <w:rPr>
                <w:rFonts w:ascii="Garamond" w:eastAsia="SimSun" w:hAnsi="Garamond" w:cs="Times"/>
              </w:rPr>
            </w:pPr>
            <w:r w:rsidRPr="00C54ED0">
              <w:rPr>
                <w:rFonts w:ascii="Garamond" w:hAnsi="Garamond"/>
              </w:rPr>
              <w:t>0.03</w:t>
            </w:r>
          </w:p>
        </w:tc>
      </w:tr>
      <w:tr w:rsidR="00603E27" w:rsidRPr="00C54ED0" w14:paraId="52521418" w14:textId="77777777" w:rsidTr="008223F7">
        <w:trPr>
          <w:trHeight w:val="183"/>
        </w:trPr>
        <w:tc>
          <w:tcPr>
            <w:tcW w:w="1684"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CE2F140" w14:textId="25F5236A" w:rsidR="00603E27" w:rsidRPr="00C54ED0" w:rsidRDefault="00603E27" w:rsidP="00603E27">
            <w:pPr>
              <w:jc w:val="center"/>
              <w:rPr>
                <w:rFonts w:ascii="Garamond" w:eastAsia="SimSun" w:hAnsi="Garamond" w:cs="Times"/>
              </w:rPr>
            </w:pPr>
            <w:r>
              <w:rPr>
                <w:rFonts w:ascii="Garamond" w:eastAsia="SimSun" w:hAnsi="Garamond" w:cs="Times"/>
              </w:rPr>
              <w:t xml:space="preserve">Rain in </w:t>
            </w:r>
            <w:r w:rsidR="008223F7">
              <w:rPr>
                <w:rFonts w:ascii="Garamond" w:eastAsia="SimSun" w:hAnsi="Garamond" w:cs="Times"/>
              </w:rPr>
              <w:t>f</w:t>
            </w:r>
            <w:r w:rsidRPr="00C54ED0">
              <w:rPr>
                <w:rFonts w:ascii="Garamond" w:eastAsia="SimSun" w:hAnsi="Garamond" w:cs="Times"/>
              </w:rPr>
              <w:t>lood</w:t>
            </w:r>
            <w:r>
              <w:rPr>
                <w:rFonts w:ascii="Garamond" w:eastAsia="SimSun" w:hAnsi="Garamond" w:cs="Times"/>
              </w:rPr>
              <w:t xml:space="preserve"> region</w:t>
            </w:r>
          </w:p>
        </w:tc>
        <w:tc>
          <w:tcPr>
            <w:tcW w:w="738"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194DE43E" w14:textId="77777777" w:rsidR="00603E27" w:rsidRPr="00C54ED0" w:rsidRDefault="00603E27" w:rsidP="00603E27">
            <w:pPr>
              <w:jc w:val="center"/>
              <w:rPr>
                <w:rFonts w:ascii="Garamond" w:eastAsia="SimSun" w:hAnsi="Garamond" w:cs="Times"/>
              </w:rPr>
            </w:pPr>
            <w:r w:rsidRPr="00C54ED0">
              <w:rPr>
                <w:rFonts w:ascii="Garamond" w:eastAsia="SimSun" w:hAnsi="Garamond" w:cs="Times"/>
              </w:rPr>
              <w:t>0.02</w:t>
            </w:r>
          </w:p>
        </w:tc>
        <w:tc>
          <w:tcPr>
            <w:tcW w:w="1843"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5C39D6A5" w14:textId="3B074473" w:rsidR="00603E27" w:rsidRPr="00C54ED0" w:rsidRDefault="00603E27" w:rsidP="00603E27">
            <w:pPr>
              <w:jc w:val="center"/>
              <w:rPr>
                <w:rFonts w:ascii="Garamond" w:eastAsia="SimSun" w:hAnsi="Garamond" w:cs="Times"/>
              </w:rPr>
            </w:pPr>
            <w:r w:rsidRPr="00C54ED0">
              <w:rPr>
                <w:rFonts w:ascii="Garamond" w:eastAsia="SimSun" w:hAnsi="Garamond" w:cs="Times"/>
              </w:rPr>
              <w:t>Dist</w:t>
            </w:r>
            <w:r>
              <w:rPr>
                <w:rFonts w:ascii="Garamond" w:eastAsia="SimSun" w:hAnsi="Garamond" w:cs="Times"/>
              </w:rPr>
              <w:t xml:space="preserve">ance to </w:t>
            </w:r>
            <w:r w:rsidR="00E97B33">
              <w:rPr>
                <w:rFonts w:ascii="Garamond" w:eastAsia="SimSun" w:hAnsi="Garamond" w:cs="Times"/>
              </w:rPr>
              <w:t xml:space="preserve">the </w:t>
            </w:r>
            <w:r>
              <w:rPr>
                <w:rFonts w:ascii="Garamond" w:eastAsia="SimSun" w:hAnsi="Garamond" w:cs="Times"/>
              </w:rPr>
              <w:t xml:space="preserve">nearest </w:t>
            </w:r>
            <w:r w:rsidRPr="00C54ED0">
              <w:rPr>
                <w:rFonts w:ascii="Garamond" w:eastAsia="SimSun" w:hAnsi="Garamond" w:cs="Times"/>
              </w:rPr>
              <w:t>road</w:t>
            </w:r>
          </w:p>
        </w:tc>
        <w:tc>
          <w:tcPr>
            <w:tcW w:w="735" w:type="pct"/>
            <w:tcBorders>
              <w:top w:val="single" w:sz="8" w:space="0" w:color="FFFFFF"/>
              <w:left w:val="single" w:sz="8" w:space="0" w:color="FFFFFF"/>
              <w:bottom w:val="single" w:sz="4" w:space="0" w:color="auto"/>
              <w:right w:val="single" w:sz="8" w:space="0" w:color="FFFFFF"/>
            </w:tcBorders>
            <w:vAlign w:val="center"/>
          </w:tcPr>
          <w:p w14:paraId="31EC53A8" w14:textId="77777777" w:rsidR="00603E27" w:rsidRPr="00C54ED0" w:rsidRDefault="00603E27" w:rsidP="00603E27">
            <w:pPr>
              <w:jc w:val="center"/>
              <w:rPr>
                <w:rFonts w:ascii="Garamond" w:eastAsia="SimSun" w:hAnsi="Garamond" w:cs="Times"/>
              </w:rPr>
            </w:pPr>
            <w:r w:rsidRPr="00C54ED0">
              <w:rPr>
                <w:rFonts w:ascii="Garamond" w:hAnsi="Garamond"/>
              </w:rPr>
              <w:t>0.03</w:t>
            </w:r>
          </w:p>
        </w:tc>
      </w:tr>
    </w:tbl>
    <w:p w14:paraId="5CEABA53" w14:textId="0CDB6694" w:rsidR="0027778B" w:rsidRDefault="0027778B" w:rsidP="00752093">
      <w:pPr>
        <w:rPr>
          <w:rFonts w:ascii="Garamond" w:eastAsia="SimSun" w:hAnsi="Garamond" w:cs="Times"/>
          <w:b/>
          <w:bCs/>
          <w:noProof/>
          <w:color w:val="333333"/>
        </w:rPr>
      </w:pPr>
      <w:r>
        <w:rPr>
          <w:rFonts w:ascii="Garamond" w:eastAsia="SimSun" w:hAnsi="Garamond" w:cs="Times"/>
          <w:b/>
          <w:bCs/>
          <w:noProof/>
          <w:color w:val="333333"/>
        </w:rPr>
        <w:t xml:space="preserve"> </w:t>
      </w:r>
    </w:p>
    <w:p w14:paraId="57FAE859" w14:textId="4FB07B18" w:rsidR="0027778B" w:rsidRDefault="0027778B" w:rsidP="00752093">
      <w:pPr>
        <w:rPr>
          <w:rFonts w:ascii="Garamond" w:eastAsia="SimSun" w:hAnsi="Garamond" w:cs="Times"/>
          <w:b/>
          <w:bCs/>
          <w:noProof/>
          <w:color w:val="333333"/>
        </w:rPr>
      </w:pPr>
    </w:p>
    <w:p w14:paraId="406F1C9D" w14:textId="01A98529" w:rsidR="0027778B" w:rsidRDefault="0027778B" w:rsidP="00752093">
      <w:pPr>
        <w:rPr>
          <w:rFonts w:ascii="Garamond" w:eastAsia="SimSun" w:hAnsi="Garamond" w:cs="Times"/>
          <w:b/>
          <w:bCs/>
          <w:noProof/>
          <w:color w:val="333333"/>
        </w:rPr>
      </w:pPr>
    </w:p>
    <w:p w14:paraId="3D46095F" w14:textId="73C19F9D" w:rsidR="0027778B" w:rsidRDefault="0027778B">
      <w:pPr>
        <w:rPr>
          <w:rFonts w:ascii="Garamond" w:eastAsia="SimSun" w:hAnsi="Garamond" w:cs="Times"/>
          <w:b/>
          <w:bCs/>
          <w:noProof/>
          <w:color w:val="333333"/>
        </w:rPr>
      </w:pPr>
    </w:p>
    <w:p w14:paraId="66153CE6" w14:textId="77777777" w:rsidR="00AF5256" w:rsidRDefault="00AF5256">
      <w:pPr>
        <w:rPr>
          <w:rFonts w:ascii="Garamond" w:eastAsia="SimSun" w:hAnsi="Garamond" w:cs="Times"/>
          <w:b/>
          <w:bCs/>
          <w:noProof/>
          <w:color w:val="333333"/>
        </w:rPr>
      </w:pPr>
    </w:p>
    <w:p w14:paraId="06453D75" w14:textId="3580E4DB" w:rsidR="00474299" w:rsidRDefault="00752093" w:rsidP="00752093">
      <w:pPr>
        <w:rPr>
          <w:rFonts w:ascii="Garamond" w:eastAsia="SimSun" w:hAnsi="Garamond" w:cs="Times"/>
          <w:b/>
          <w:bCs/>
          <w:color w:val="333333"/>
        </w:rPr>
      </w:pPr>
      <w:r>
        <w:rPr>
          <w:rFonts w:ascii="Garamond" w:eastAsia="SimSun" w:hAnsi="Garamond" w:cs="Times"/>
          <w:b/>
          <w:bCs/>
          <w:color w:val="333333"/>
        </w:rPr>
        <w:lastRenderedPageBreak/>
        <w:t xml:space="preserve">Appendix: </w:t>
      </w:r>
    </w:p>
    <w:p w14:paraId="2CD8882A" w14:textId="77777777" w:rsidR="00474299" w:rsidRDefault="00474299" w:rsidP="00752093">
      <w:pPr>
        <w:rPr>
          <w:rFonts w:ascii="Garamond" w:eastAsia="SimSun" w:hAnsi="Garamond" w:cs="Times"/>
          <w:b/>
          <w:bCs/>
          <w:color w:val="333333"/>
        </w:rPr>
      </w:pPr>
    </w:p>
    <w:p w14:paraId="481E9570" w14:textId="7BADFE54" w:rsidR="00740AE1" w:rsidRDefault="00740AE1" w:rsidP="00740AE1">
      <w:pPr>
        <w:rPr>
          <w:rFonts w:ascii="Garamond" w:eastAsia="SimSun" w:hAnsi="Garamond" w:cs="Times"/>
          <w:b/>
          <w:bCs/>
          <w:color w:val="333333"/>
        </w:rPr>
      </w:pPr>
      <w:r w:rsidRPr="00DD4E90">
        <w:rPr>
          <w:rFonts w:ascii="Garamond" w:eastAsia="SimSun" w:hAnsi="Garamond" w:cs="Times"/>
          <w:b/>
          <w:bCs/>
          <w:color w:val="333333"/>
        </w:rPr>
        <w:t xml:space="preserve">Table </w:t>
      </w:r>
      <w:r>
        <w:rPr>
          <w:rFonts w:ascii="Garamond" w:eastAsia="SimSun" w:hAnsi="Garamond" w:cs="Times"/>
          <w:b/>
          <w:bCs/>
          <w:color w:val="333333"/>
        </w:rPr>
        <w:t>A</w:t>
      </w:r>
      <w:r w:rsidR="006D026B">
        <w:rPr>
          <w:rFonts w:ascii="Garamond" w:eastAsia="SimSun" w:hAnsi="Garamond" w:cs="Times" w:hint="eastAsia"/>
          <w:b/>
          <w:bCs/>
          <w:color w:val="333333"/>
        </w:rPr>
        <w:t>1</w:t>
      </w:r>
      <w:r w:rsidRPr="00DD4E90">
        <w:rPr>
          <w:rFonts w:ascii="Garamond" w:eastAsia="SimSun" w:hAnsi="Garamond" w:cs="Times"/>
          <w:b/>
          <w:bCs/>
          <w:color w:val="333333"/>
        </w:rPr>
        <w:t xml:space="preserve">: </w:t>
      </w:r>
      <w:r>
        <w:rPr>
          <w:rFonts w:ascii="Garamond" w:eastAsia="SimSun" w:hAnsi="Garamond" w:cs="Times"/>
          <w:b/>
          <w:bCs/>
          <w:color w:val="333333"/>
        </w:rPr>
        <w:t xml:space="preserve"> </w:t>
      </w:r>
      <w:r w:rsidR="007D5049">
        <w:rPr>
          <w:rFonts w:ascii="Garamond" w:eastAsia="SimSun" w:hAnsi="Garamond" w:cs="Times"/>
          <w:b/>
          <w:bCs/>
          <w:color w:val="333333"/>
        </w:rPr>
        <w:t>Food security c</w:t>
      </w:r>
      <w:r w:rsidR="000D69F4">
        <w:rPr>
          <w:rFonts w:ascii="Garamond" w:eastAsia="SimSun" w:hAnsi="Garamond" w:cs="Times"/>
          <w:b/>
          <w:bCs/>
          <w:color w:val="333333"/>
        </w:rPr>
        <w:t>ategor</w:t>
      </w:r>
      <w:r w:rsidR="007D5049">
        <w:rPr>
          <w:rFonts w:ascii="Garamond" w:eastAsia="SimSun" w:hAnsi="Garamond" w:cs="Times"/>
          <w:b/>
          <w:bCs/>
          <w:color w:val="333333"/>
        </w:rPr>
        <w:t>ies</w:t>
      </w:r>
      <w:r w:rsidR="000D69F4">
        <w:rPr>
          <w:rFonts w:ascii="Garamond" w:eastAsia="SimSun" w:hAnsi="Garamond" w:cs="Times"/>
          <w:b/>
          <w:bCs/>
          <w:color w:val="333333"/>
        </w:rPr>
        <w:t xml:space="preserve"> </w:t>
      </w:r>
      <w:r w:rsidR="007D5049">
        <w:rPr>
          <w:rFonts w:ascii="Garamond" w:eastAsia="SimSun" w:hAnsi="Garamond" w:cs="Times"/>
          <w:b/>
          <w:bCs/>
          <w:color w:val="333333"/>
        </w:rPr>
        <w:t xml:space="preserve">of cluster </w:t>
      </w:r>
      <w:r w:rsidR="000D69F4">
        <w:rPr>
          <w:rFonts w:ascii="Garamond" w:eastAsia="SimSun" w:hAnsi="Garamond" w:cs="Times"/>
          <w:b/>
          <w:bCs/>
          <w:color w:val="333333"/>
        </w:rPr>
        <w:t>mean</w:t>
      </w:r>
      <w:r w:rsidR="007D5049">
        <w:rPr>
          <w:rFonts w:ascii="Garamond" w:eastAsia="SimSun" w:hAnsi="Garamond" w:cs="Times"/>
          <w:b/>
          <w:bCs/>
          <w:color w:val="333333"/>
        </w:rPr>
        <w:t xml:space="preserve">s VS percent of households in low or mid category </w:t>
      </w:r>
      <w:r w:rsidR="000D69F4">
        <w:rPr>
          <w:rFonts w:ascii="Garamond" w:eastAsia="SimSun" w:hAnsi="Garamond" w:cs="Times"/>
          <w:b/>
          <w:bCs/>
          <w:color w:val="333333"/>
        </w:rPr>
        <w:t xml:space="preserve"> </w:t>
      </w:r>
    </w:p>
    <w:p w14:paraId="188F3E78" w14:textId="77777777" w:rsidR="005B2A5B" w:rsidRDefault="005B2A5B">
      <w:pPr>
        <w:rPr>
          <w:rFonts w:ascii="Garamond" w:eastAsia="SimSun" w:hAnsi="Garamond" w:cs="Times"/>
          <w:b/>
          <w:bCs/>
          <w:color w:val="333333"/>
        </w:rPr>
      </w:pPr>
    </w:p>
    <w:tbl>
      <w:tblPr>
        <w:tblW w:w="5120" w:type="dxa"/>
        <w:jc w:val="center"/>
        <w:tblLook w:val="04A0" w:firstRow="1" w:lastRow="0" w:firstColumn="1" w:lastColumn="0" w:noHBand="0" w:noVBand="1"/>
      </w:tblPr>
      <w:tblGrid>
        <w:gridCol w:w="1706"/>
        <w:gridCol w:w="1707"/>
        <w:gridCol w:w="1707"/>
      </w:tblGrid>
      <w:tr w:rsidR="005B2A5B" w:rsidRPr="005B2A5B" w14:paraId="067A3DC4" w14:textId="77777777" w:rsidTr="00F04F55">
        <w:trPr>
          <w:trHeight w:val="1215"/>
          <w:jc w:val="center"/>
        </w:trPr>
        <w:tc>
          <w:tcPr>
            <w:tcW w:w="170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6AC3044" w14:textId="51B9FC90" w:rsidR="005B2A5B" w:rsidRPr="008D25F3" w:rsidRDefault="00740AE1" w:rsidP="005B2A5B">
            <w:pPr>
              <w:jc w:val="center"/>
              <w:rPr>
                <w:rFonts w:ascii="Garamond" w:hAnsi="Garamond" w:cs="Calibri"/>
                <w:b/>
                <w:color w:val="000000"/>
              </w:rPr>
            </w:pPr>
            <w:bookmarkStart w:id="588" w:name="_Hlk26794838"/>
            <w:r w:rsidRPr="008D25F3">
              <w:rPr>
                <w:rFonts w:ascii="Garamond" w:eastAsia="SimSun" w:hAnsi="Garamond" w:cs="Times"/>
                <w:b/>
                <w:bCs/>
                <w:color w:val="333333"/>
              </w:rPr>
              <w:br w:type="page"/>
            </w:r>
            <w:r w:rsidR="005B2A5B" w:rsidRPr="008D25F3">
              <w:rPr>
                <w:rFonts w:ascii="Garamond" w:hAnsi="Garamond" w:cs="Calibri"/>
                <w:b/>
                <w:color w:val="000000"/>
              </w:rPr>
              <w:t>Category of cluster mean</w:t>
            </w:r>
          </w:p>
        </w:tc>
        <w:tc>
          <w:tcPr>
            <w:tcW w:w="1707" w:type="dxa"/>
            <w:tcBorders>
              <w:top w:val="single" w:sz="8" w:space="0" w:color="auto"/>
              <w:left w:val="nil"/>
              <w:bottom w:val="single" w:sz="8" w:space="0" w:color="auto"/>
              <w:right w:val="single" w:sz="8" w:space="0" w:color="auto"/>
            </w:tcBorders>
            <w:shd w:val="clear" w:color="auto" w:fill="auto"/>
            <w:vAlign w:val="center"/>
            <w:hideMark/>
          </w:tcPr>
          <w:p w14:paraId="06C47E24" w14:textId="77777777" w:rsidR="005B2A5B" w:rsidRPr="008D25F3" w:rsidRDefault="005B2A5B" w:rsidP="005B2A5B">
            <w:pPr>
              <w:jc w:val="center"/>
              <w:rPr>
                <w:rFonts w:ascii="Garamond" w:hAnsi="Garamond" w:cs="Calibri"/>
                <w:b/>
                <w:color w:val="000000"/>
              </w:rPr>
            </w:pPr>
            <w:r w:rsidRPr="008D25F3">
              <w:rPr>
                <w:rFonts w:ascii="Garamond" w:hAnsi="Garamond" w:cs="Calibri"/>
                <w:b/>
                <w:color w:val="000000"/>
              </w:rPr>
              <w:t>% of HH in medium or low category</w:t>
            </w:r>
          </w:p>
        </w:tc>
        <w:tc>
          <w:tcPr>
            <w:tcW w:w="1707" w:type="dxa"/>
            <w:tcBorders>
              <w:top w:val="single" w:sz="8" w:space="0" w:color="auto"/>
              <w:left w:val="nil"/>
              <w:bottom w:val="single" w:sz="8" w:space="0" w:color="auto"/>
              <w:right w:val="single" w:sz="8" w:space="0" w:color="auto"/>
            </w:tcBorders>
            <w:shd w:val="clear" w:color="auto" w:fill="auto"/>
            <w:vAlign w:val="center"/>
            <w:hideMark/>
          </w:tcPr>
          <w:p w14:paraId="3B27F1F6" w14:textId="2E0141BA" w:rsidR="005B2A5B" w:rsidRPr="008D25F3" w:rsidRDefault="005B2A5B" w:rsidP="005B2A5B">
            <w:pPr>
              <w:jc w:val="center"/>
              <w:rPr>
                <w:rFonts w:ascii="Garamond" w:hAnsi="Garamond" w:cs="Calibri"/>
                <w:b/>
                <w:color w:val="000000"/>
              </w:rPr>
            </w:pPr>
            <w:r w:rsidRPr="008D25F3">
              <w:rPr>
                <w:rFonts w:ascii="Garamond" w:hAnsi="Garamond" w:cs="Calibri"/>
                <w:b/>
                <w:color w:val="000000"/>
              </w:rPr>
              <w:t xml:space="preserve">% </w:t>
            </w:r>
            <w:r w:rsidR="00D64B48" w:rsidRPr="008D25F3">
              <w:rPr>
                <w:rFonts w:ascii="Garamond" w:hAnsi="Garamond" w:cs="Calibri"/>
                <w:b/>
                <w:color w:val="000000"/>
              </w:rPr>
              <w:t>of HH in low category</w:t>
            </w:r>
          </w:p>
        </w:tc>
      </w:tr>
      <w:tr w:rsidR="005B2A5B" w:rsidRPr="005B2A5B" w14:paraId="1112A8E5"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1AA0420D"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Malawi-FCS</w:t>
            </w:r>
          </w:p>
        </w:tc>
      </w:tr>
      <w:tr w:rsidR="005B2A5B" w:rsidRPr="005B2A5B" w14:paraId="77BF3423"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13E60733"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7AAEF73B"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0.43</w:t>
            </w:r>
          </w:p>
        </w:tc>
        <w:tc>
          <w:tcPr>
            <w:tcW w:w="1707" w:type="dxa"/>
            <w:tcBorders>
              <w:top w:val="nil"/>
              <w:left w:val="nil"/>
              <w:bottom w:val="single" w:sz="8" w:space="0" w:color="auto"/>
              <w:right w:val="single" w:sz="8" w:space="0" w:color="auto"/>
            </w:tcBorders>
            <w:shd w:val="clear" w:color="auto" w:fill="auto"/>
            <w:vAlign w:val="center"/>
            <w:hideMark/>
          </w:tcPr>
          <w:p w14:paraId="254F8C1E"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0.11</w:t>
            </w:r>
          </w:p>
        </w:tc>
      </w:tr>
      <w:tr w:rsidR="005B2A5B" w:rsidRPr="005B2A5B" w14:paraId="274F60B3"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7D40095D"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1CB42F4C"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0.68</w:t>
            </w:r>
          </w:p>
        </w:tc>
        <w:tc>
          <w:tcPr>
            <w:tcW w:w="1707" w:type="dxa"/>
            <w:tcBorders>
              <w:top w:val="nil"/>
              <w:left w:val="nil"/>
              <w:bottom w:val="single" w:sz="8" w:space="0" w:color="auto"/>
              <w:right w:val="single" w:sz="8" w:space="0" w:color="auto"/>
            </w:tcBorders>
            <w:shd w:val="clear" w:color="auto" w:fill="auto"/>
            <w:vAlign w:val="center"/>
            <w:hideMark/>
          </w:tcPr>
          <w:p w14:paraId="4787297C"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0.25</w:t>
            </w:r>
          </w:p>
        </w:tc>
      </w:tr>
      <w:tr w:rsidR="005B2A5B" w:rsidRPr="005B2A5B" w14:paraId="4627FC32"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2B3D870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7271BC6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0.91</w:t>
            </w:r>
          </w:p>
        </w:tc>
        <w:tc>
          <w:tcPr>
            <w:tcW w:w="1707" w:type="dxa"/>
            <w:tcBorders>
              <w:top w:val="nil"/>
              <w:left w:val="nil"/>
              <w:bottom w:val="single" w:sz="8" w:space="0" w:color="auto"/>
              <w:right w:val="single" w:sz="8" w:space="0" w:color="auto"/>
            </w:tcBorders>
            <w:shd w:val="clear" w:color="auto" w:fill="auto"/>
            <w:vAlign w:val="center"/>
            <w:hideMark/>
          </w:tcPr>
          <w:p w14:paraId="1055C9B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0.65</w:t>
            </w:r>
          </w:p>
        </w:tc>
      </w:tr>
      <w:tr w:rsidR="005B2A5B" w:rsidRPr="005B2A5B" w14:paraId="14CC6DB8"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702E30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Malawi-</w:t>
            </w:r>
            <w:proofErr w:type="spellStart"/>
            <w:r w:rsidRPr="008D25F3">
              <w:rPr>
                <w:rFonts w:ascii="Garamond" w:hAnsi="Garamond" w:cs="Calibri"/>
                <w:color w:val="000000"/>
              </w:rPr>
              <w:t>rCSI</w:t>
            </w:r>
            <w:proofErr w:type="spellEnd"/>
          </w:p>
        </w:tc>
      </w:tr>
      <w:tr w:rsidR="005B2A5B" w:rsidRPr="005B2A5B" w14:paraId="06F66BA7"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0199EE1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094F64FD"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0.25</w:t>
            </w:r>
          </w:p>
        </w:tc>
        <w:tc>
          <w:tcPr>
            <w:tcW w:w="1707" w:type="dxa"/>
            <w:tcBorders>
              <w:top w:val="nil"/>
              <w:left w:val="nil"/>
              <w:bottom w:val="single" w:sz="8" w:space="0" w:color="auto"/>
              <w:right w:val="single" w:sz="8" w:space="0" w:color="auto"/>
            </w:tcBorders>
            <w:shd w:val="clear" w:color="auto" w:fill="auto"/>
            <w:vAlign w:val="center"/>
            <w:hideMark/>
          </w:tcPr>
          <w:p w14:paraId="45E1EAB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0.07</w:t>
            </w:r>
          </w:p>
        </w:tc>
      </w:tr>
      <w:tr w:rsidR="005B2A5B" w:rsidRPr="005B2A5B" w14:paraId="40A12A3A"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368C968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4A7756A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0.42</w:t>
            </w:r>
          </w:p>
        </w:tc>
        <w:tc>
          <w:tcPr>
            <w:tcW w:w="1707" w:type="dxa"/>
            <w:tcBorders>
              <w:top w:val="nil"/>
              <w:left w:val="nil"/>
              <w:bottom w:val="single" w:sz="8" w:space="0" w:color="auto"/>
              <w:right w:val="single" w:sz="8" w:space="0" w:color="auto"/>
            </w:tcBorders>
            <w:shd w:val="clear" w:color="auto" w:fill="auto"/>
            <w:vAlign w:val="center"/>
            <w:hideMark/>
          </w:tcPr>
          <w:p w14:paraId="5F43A1C0"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0.13</w:t>
            </w:r>
          </w:p>
        </w:tc>
      </w:tr>
      <w:tr w:rsidR="005B2A5B" w:rsidRPr="005B2A5B" w14:paraId="73169B22"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01DDC6FE"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3427C289"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0.72</w:t>
            </w:r>
          </w:p>
        </w:tc>
        <w:tc>
          <w:tcPr>
            <w:tcW w:w="1707" w:type="dxa"/>
            <w:tcBorders>
              <w:top w:val="nil"/>
              <w:left w:val="nil"/>
              <w:bottom w:val="single" w:sz="8" w:space="0" w:color="auto"/>
              <w:right w:val="single" w:sz="8" w:space="0" w:color="auto"/>
            </w:tcBorders>
            <w:shd w:val="clear" w:color="auto" w:fill="auto"/>
            <w:vAlign w:val="center"/>
            <w:hideMark/>
          </w:tcPr>
          <w:p w14:paraId="745EC77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0.35</w:t>
            </w:r>
          </w:p>
        </w:tc>
      </w:tr>
      <w:tr w:rsidR="005B2A5B" w:rsidRPr="005B2A5B" w14:paraId="506E1B9C"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454A5A11"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Tanzania-FCS</w:t>
            </w:r>
          </w:p>
        </w:tc>
      </w:tr>
      <w:tr w:rsidR="005B2A5B" w:rsidRPr="005B2A5B" w14:paraId="3687E7AD"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2B261CEB"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703036C3"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0.40</w:t>
            </w:r>
          </w:p>
        </w:tc>
        <w:tc>
          <w:tcPr>
            <w:tcW w:w="1707" w:type="dxa"/>
            <w:tcBorders>
              <w:top w:val="nil"/>
              <w:left w:val="nil"/>
              <w:bottom w:val="single" w:sz="8" w:space="0" w:color="auto"/>
              <w:right w:val="single" w:sz="8" w:space="0" w:color="auto"/>
            </w:tcBorders>
            <w:shd w:val="clear" w:color="auto" w:fill="auto"/>
            <w:vAlign w:val="center"/>
            <w:hideMark/>
          </w:tcPr>
          <w:p w14:paraId="04B1DD6A"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0.13</w:t>
            </w:r>
          </w:p>
        </w:tc>
      </w:tr>
      <w:tr w:rsidR="005B2A5B" w:rsidRPr="005B2A5B" w14:paraId="4E5A553C"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16CFAC3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380EA80D"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0.59</w:t>
            </w:r>
          </w:p>
        </w:tc>
        <w:tc>
          <w:tcPr>
            <w:tcW w:w="1707" w:type="dxa"/>
            <w:tcBorders>
              <w:top w:val="nil"/>
              <w:left w:val="nil"/>
              <w:bottom w:val="single" w:sz="8" w:space="0" w:color="auto"/>
              <w:right w:val="single" w:sz="8" w:space="0" w:color="auto"/>
            </w:tcBorders>
            <w:shd w:val="clear" w:color="auto" w:fill="auto"/>
            <w:vAlign w:val="center"/>
            <w:hideMark/>
          </w:tcPr>
          <w:p w14:paraId="2551CE0B"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0.22</w:t>
            </w:r>
          </w:p>
        </w:tc>
      </w:tr>
      <w:tr w:rsidR="005B2A5B" w:rsidRPr="005B2A5B" w14:paraId="7159A153"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7A84C572"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5297A0C5"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0.68</w:t>
            </w:r>
          </w:p>
        </w:tc>
        <w:tc>
          <w:tcPr>
            <w:tcW w:w="1707" w:type="dxa"/>
            <w:tcBorders>
              <w:top w:val="nil"/>
              <w:left w:val="nil"/>
              <w:bottom w:val="single" w:sz="8" w:space="0" w:color="auto"/>
              <w:right w:val="single" w:sz="8" w:space="0" w:color="auto"/>
            </w:tcBorders>
            <w:shd w:val="clear" w:color="auto" w:fill="auto"/>
            <w:vAlign w:val="center"/>
            <w:hideMark/>
          </w:tcPr>
          <w:p w14:paraId="1DFF973C"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0.37</w:t>
            </w:r>
          </w:p>
        </w:tc>
      </w:tr>
      <w:tr w:rsidR="005B2A5B" w:rsidRPr="005B2A5B" w14:paraId="03379931"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168EE6C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Tanzania-</w:t>
            </w:r>
            <w:proofErr w:type="spellStart"/>
            <w:r w:rsidRPr="008D25F3">
              <w:rPr>
                <w:rFonts w:ascii="Garamond" w:hAnsi="Garamond" w:cs="Calibri"/>
                <w:color w:val="000000"/>
              </w:rPr>
              <w:t>rCSI</w:t>
            </w:r>
            <w:proofErr w:type="spellEnd"/>
          </w:p>
        </w:tc>
      </w:tr>
      <w:tr w:rsidR="005B2A5B" w:rsidRPr="005B2A5B" w14:paraId="4BC27A2D"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06FC91D2"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2272CE6E"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0.26</w:t>
            </w:r>
          </w:p>
        </w:tc>
        <w:tc>
          <w:tcPr>
            <w:tcW w:w="1707" w:type="dxa"/>
            <w:tcBorders>
              <w:top w:val="nil"/>
              <w:left w:val="nil"/>
              <w:bottom w:val="single" w:sz="8" w:space="0" w:color="auto"/>
              <w:right w:val="single" w:sz="8" w:space="0" w:color="auto"/>
            </w:tcBorders>
            <w:shd w:val="clear" w:color="auto" w:fill="auto"/>
            <w:vAlign w:val="center"/>
            <w:hideMark/>
          </w:tcPr>
          <w:p w14:paraId="296611B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0.10</w:t>
            </w:r>
          </w:p>
        </w:tc>
      </w:tr>
      <w:tr w:rsidR="005B2A5B" w:rsidRPr="005B2A5B" w14:paraId="2114380A"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7ED5E6A0"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6EFD7B3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0.38</w:t>
            </w:r>
          </w:p>
        </w:tc>
        <w:tc>
          <w:tcPr>
            <w:tcW w:w="1707" w:type="dxa"/>
            <w:tcBorders>
              <w:top w:val="nil"/>
              <w:left w:val="nil"/>
              <w:bottom w:val="single" w:sz="8" w:space="0" w:color="auto"/>
              <w:right w:val="single" w:sz="8" w:space="0" w:color="auto"/>
            </w:tcBorders>
            <w:shd w:val="clear" w:color="auto" w:fill="auto"/>
            <w:vAlign w:val="center"/>
            <w:hideMark/>
          </w:tcPr>
          <w:p w14:paraId="0D6CC6D3"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0.16</w:t>
            </w:r>
          </w:p>
        </w:tc>
      </w:tr>
      <w:tr w:rsidR="005B2A5B" w:rsidRPr="005B2A5B" w14:paraId="286F14CA"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1FB691A1"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39FD979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0.48</w:t>
            </w:r>
          </w:p>
        </w:tc>
        <w:tc>
          <w:tcPr>
            <w:tcW w:w="1707" w:type="dxa"/>
            <w:tcBorders>
              <w:top w:val="nil"/>
              <w:left w:val="nil"/>
              <w:bottom w:val="single" w:sz="8" w:space="0" w:color="auto"/>
              <w:right w:val="single" w:sz="8" w:space="0" w:color="auto"/>
            </w:tcBorders>
            <w:shd w:val="clear" w:color="auto" w:fill="auto"/>
            <w:vAlign w:val="center"/>
            <w:hideMark/>
          </w:tcPr>
          <w:p w14:paraId="50AD6E58"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0.25</w:t>
            </w:r>
          </w:p>
        </w:tc>
      </w:tr>
      <w:tr w:rsidR="005B2A5B" w:rsidRPr="005B2A5B" w14:paraId="0B4C0ACA" w14:textId="77777777" w:rsidTr="00F04F55">
        <w:trPr>
          <w:trHeight w:val="315"/>
          <w:jc w:val="center"/>
        </w:trPr>
        <w:tc>
          <w:tcPr>
            <w:tcW w:w="512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487D55A9"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Uganda-FCS</w:t>
            </w:r>
          </w:p>
        </w:tc>
      </w:tr>
      <w:tr w:rsidR="005B2A5B" w:rsidRPr="005B2A5B" w14:paraId="47C23E94"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7F46AB6A"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High</w:t>
            </w:r>
          </w:p>
        </w:tc>
        <w:tc>
          <w:tcPr>
            <w:tcW w:w="1707" w:type="dxa"/>
            <w:tcBorders>
              <w:top w:val="nil"/>
              <w:left w:val="nil"/>
              <w:bottom w:val="single" w:sz="8" w:space="0" w:color="auto"/>
              <w:right w:val="single" w:sz="8" w:space="0" w:color="auto"/>
            </w:tcBorders>
            <w:shd w:val="clear" w:color="auto" w:fill="auto"/>
            <w:vAlign w:val="center"/>
            <w:hideMark/>
          </w:tcPr>
          <w:p w14:paraId="552AFF03"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0.47</w:t>
            </w:r>
          </w:p>
        </w:tc>
        <w:tc>
          <w:tcPr>
            <w:tcW w:w="1707" w:type="dxa"/>
            <w:tcBorders>
              <w:top w:val="nil"/>
              <w:left w:val="nil"/>
              <w:bottom w:val="single" w:sz="8" w:space="0" w:color="auto"/>
              <w:right w:val="single" w:sz="8" w:space="0" w:color="auto"/>
            </w:tcBorders>
            <w:shd w:val="clear" w:color="auto" w:fill="auto"/>
            <w:vAlign w:val="center"/>
            <w:hideMark/>
          </w:tcPr>
          <w:p w14:paraId="6D85F98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0.19</w:t>
            </w:r>
          </w:p>
        </w:tc>
      </w:tr>
      <w:tr w:rsidR="005B2A5B" w:rsidRPr="005B2A5B" w14:paraId="5A0C07C6"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01E796E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Medium</w:t>
            </w:r>
          </w:p>
        </w:tc>
        <w:tc>
          <w:tcPr>
            <w:tcW w:w="1707" w:type="dxa"/>
            <w:tcBorders>
              <w:top w:val="nil"/>
              <w:left w:val="nil"/>
              <w:bottom w:val="single" w:sz="8" w:space="0" w:color="auto"/>
              <w:right w:val="single" w:sz="8" w:space="0" w:color="auto"/>
            </w:tcBorders>
            <w:shd w:val="clear" w:color="auto" w:fill="auto"/>
            <w:vAlign w:val="center"/>
            <w:hideMark/>
          </w:tcPr>
          <w:p w14:paraId="2C94B4F2"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0.68</w:t>
            </w:r>
          </w:p>
        </w:tc>
        <w:tc>
          <w:tcPr>
            <w:tcW w:w="1707" w:type="dxa"/>
            <w:tcBorders>
              <w:top w:val="nil"/>
              <w:left w:val="nil"/>
              <w:bottom w:val="single" w:sz="8" w:space="0" w:color="auto"/>
              <w:right w:val="single" w:sz="8" w:space="0" w:color="auto"/>
            </w:tcBorders>
            <w:shd w:val="clear" w:color="auto" w:fill="auto"/>
            <w:vAlign w:val="center"/>
            <w:hideMark/>
          </w:tcPr>
          <w:p w14:paraId="5FEE7504"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0.26</w:t>
            </w:r>
          </w:p>
        </w:tc>
      </w:tr>
      <w:tr w:rsidR="005B2A5B" w:rsidRPr="005B2A5B" w14:paraId="659BA8DD" w14:textId="77777777" w:rsidTr="00F04F55">
        <w:trPr>
          <w:trHeight w:val="315"/>
          <w:jc w:val="center"/>
        </w:trPr>
        <w:tc>
          <w:tcPr>
            <w:tcW w:w="1706" w:type="dxa"/>
            <w:tcBorders>
              <w:top w:val="nil"/>
              <w:left w:val="single" w:sz="8" w:space="0" w:color="auto"/>
              <w:bottom w:val="single" w:sz="8" w:space="0" w:color="auto"/>
              <w:right w:val="single" w:sz="8" w:space="0" w:color="auto"/>
            </w:tcBorders>
            <w:shd w:val="clear" w:color="auto" w:fill="auto"/>
            <w:vAlign w:val="center"/>
            <w:hideMark/>
          </w:tcPr>
          <w:p w14:paraId="1A93114C"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Low</w:t>
            </w:r>
          </w:p>
        </w:tc>
        <w:tc>
          <w:tcPr>
            <w:tcW w:w="1707" w:type="dxa"/>
            <w:tcBorders>
              <w:top w:val="nil"/>
              <w:left w:val="nil"/>
              <w:bottom w:val="single" w:sz="8" w:space="0" w:color="auto"/>
              <w:right w:val="single" w:sz="8" w:space="0" w:color="auto"/>
            </w:tcBorders>
            <w:shd w:val="clear" w:color="auto" w:fill="auto"/>
            <w:vAlign w:val="center"/>
            <w:hideMark/>
          </w:tcPr>
          <w:p w14:paraId="170B4656"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0.76</w:t>
            </w:r>
          </w:p>
        </w:tc>
        <w:tc>
          <w:tcPr>
            <w:tcW w:w="1707" w:type="dxa"/>
            <w:tcBorders>
              <w:top w:val="nil"/>
              <w:left w:val="nil"/>
              <w:bottom w:val="single" w:sz="8" w:space="0" w:color="auto"/>
              <w:right w:val="single" w:sz="8" w:space="0" w:color="auto"/>
            </w:tcBorders>
            <w:shd w:val="clear" w:color="auto" w:fill="auto"/>
            <w:vAlign w:val="center"/>
            <w:hideMark/>
          </w:tcPr>
          <w:p w14:paraId="26960DC9" w14:textId="77777777" w:rsidR="005B2A5B" w:rsidRPr="008D25F3" w:rsidRDefault="005B2A5B" w:rsidP="005B2A5B">
            <w:pPr>
              <w:jc w:val="center"/>
              <w:rPr>
                <w:rFonts w:ascii="Garamond" w:hAnsi="Garamond" w:cs="Calibri"/>
                <w:color w:val="000000"/>
              </w:rPr>
            </w:pPr>
            <w:r w:rsidRPr="008D25F3">
              <w:rPr>
                <w:rFonts w:ascii="Garamond" w:hAnsi="Garamond" w:cs="Calibri"/>
                <w:color w:val="000000"/>
              </w:rPr>
              <w:t>0.51</w:t>
            </w:r>
          </w:p>
        </w:tc>
      </w:tr>
      <w:bookmarkEnd w:id="588"/>
    </w:tbl>
    <w:p w14:paraId="104628D0" w14:textId="265DE111" w:rsidR="00740AE1" w:rsidRDefault="00740AE1">
      <w:pPr>
        <w:rPr>
          <w:rFonts w:ascii="Garamond" w:eastAsia="SimSun" w:hAnsi="Garamond" w:cs="Times"/>
          <w:b/>
          <w:bCs/>
          <w:color w:val="333333"/>
        </w:rPr>
      </w:pPr>
    </w:p>
    <w:p w14:paraId="7A900304" w14:textId="01D0B95A" w:rsidR="00B841A9" w:rsidRDefault="00B841A9">
      <w:pPr>
        <w:rPr>
          <w:rFonts w:ascii="Garamond" w:eastAsia="SimSun" w:hAnsi="Garamond" w:cs="Times"/>
          <w:b/>
          <w:bCs/>
          <w:color w:val="333333"/>
        </w:rPr>
      </w:pPr>
    </w:p>
    <w:p w14:paraId="3F635FC7" w14:textId="625E23F8" w:rsidR="00B841A9" w:rsidRDefault="00B841A9">
      <w:pPr>
        <w:rPr>
          <w:rFonts w:ascii="Garamond" w:eastAsia="SimSun" w:hAnsi="Garamond" w:cs="Times"/>
          <w:b/>
          <w:bCs/>
          <w:color w:val="333333"/>
        </w:rPr>
      </w:pPr>
    </w:p>
    <w:p w14:paraId="13A3E4B5" w14:textId="62DE3FE5" w:rsidR="00B841A9" w:rsidRDefault="000D69F4">
      <w:pPr>
        <w:rPr>
          <w:rFonts w:ascii="Garamond" w:eastAsia="SimSun" w:hAnsi="Garamond" w:cs="Times"/>
          <w:b/>
          <w:bCs/>
          <w:color w:val="333333"/>
        </w:rPr>
      </w:pPr>
      <w:r w:rsidRPr="00DD4E90">
        <w:rPr>
          <w:rFonts w:ascii="Garamond" w:eastAsia="SimSun" w:hAnsi="Garamond" w:cs="Times"/>
          <w:b/>
          <w:bCs/>
          <w:color w:val="333333"/>
        </w:rPr>
        <w:t xml:space="preserve">Table </w:t>
      </w:r>
      <w:r>
        <w:rPr>
          <w:rFonts w:ascii="Garamond" w:eastAsia="SimSun" w:hAnsi="Garamond" w:cs="Times"/>
          <w:b/>
          <w:bCs/>
          <w:color w:val="333333"/>
        </w:rPr>
        <w:t>A</w:t>
      </w:r>
      <w:r>
        <w:rPr>
          <w:rFonts w:ascii="Garamond" w:eastAsia="SimSun" w:hAnsi="Garamond" w:cs="Times" w:hint="eastAsia"/>
          <w:b/>
          <w:bCs/>
          <w:color w:val="333333"/>
        </w:rPr>
        <w:t>2</w:t>
      </w:r>
      <w:r w:rsidRPr="00DD4E90">
        <w:rPr>
          <w:rFonts w:ascii="Garamond" w:eastAsia="SimSun" w:hAnsi="Garamond" w:cs="Times"/>
          <w:b/>
          <w:bCs/>
          <w:color w:val="333333"/>
        </w:rPr>
        <w:t>:</w:t>
      </w:r>
      <w:r>
        <w:rPr>
          <w:rFonts w:ascii="Garamond" w:eastAsia="SimSun" w:hAnsi="Garamond" w:cs="Times"/>
          <w:b/>
          <w:bCs/>
          <w:color w:val="333333"/>
        </w:rPr>
        <w:t xml:space="preserve"> Variable list and summary statistics (TBD)</w:t>
      </w:r>
    </w:p>
    <w:p w14:paraId="68F85312" w14:textId="1997B853" w:rsidR="00B841A9" w:rsidRDefault="00B841A9">
      <w:pPr>
        <w:rPr>
          <w:rFonts w:ascii="Garamond" w:eastAsia="SimSun" w:hAnsi="Garamond" w:cs="Times"/>
          <w:b/>
          <w:bCs/>
          <w:color w:val="333333"/>
        </w:rPr>
      </w:pPr>
    </w:p>
    <w:p w14:paraId="6C87195F" w14:textId="15E54DD2" w:rsidR="00B841A9" w:rsidRDefault="00B841A9">
      <w:pPr>
        <w:rPr>
          <w:rFonts w:ascii="Garamond" w:eastAsia="SimSun" w:hAnsi="Garamond" w:cs="Times"/>
          <w:b/>
          <w:bCs/>
          <w:color w:val="333333"/>
        </w:rPr>
      </w:pPr>
    </w:p>
    <w:p w14:paraId="18E731F4" w14:textId="78742E1C" w:rsidR="00B841A9" w:rsidRDefault="00B841A9">
      <w:pPr>
        <w:rPr>
          <w:rFonts w:ascii="Garamond" w:eastAsia="SimSun" w:hAnsi="Garamond" w:cs="Times"/>
          <w:b/>
          <w:bCs/>
          <w:color w:val="333333"/>
        </w:rPr>
      </w:pPr>
    </w:p>
    <w:p w14:paraId="1C19EB86" w14:textId="296D3731" w:rsidR="00B841A9" w:rsidRDefault="00B841A9">
      <w:pPr>
        <w:rPr>
          <w:rFonts w:ascii="Garamond" w:eastAsia="SimSun" w:hAnsi="Garamond" w:cs="Times"/>
          <w:b/>
          <w:bCs/>
          <w:color w:val="333333"/>
        </w:rPr>
      </w:pPr>
    </w:p>
    <w:p w14:paraId="5DEB1F87" w14:textId="202557E2" w:rsidR="00B841A9" w:rsidRDefault="00B841A9">
      <w:pPr>
        <w:rPr>
          <w:rFonts w:ascii="Garamond" w:eastAsia="SimSun" w:hAnsi="Garamond" w:cs="Times"/>
          <w:b/>
          <w:bCs/>
          <w:color w:val="333333"/>
        </w:rPr>
      </w:pPr>
    </w:p>
    <w:p w14:paraId="53A94AC6" w14:textId="4D35FA97" w:rsidR="00833F82" w:rsidRDefault="00833F82">
      <w:pPr>
        <w:rPr>
          <w:rFonts w:ascii="Garamond" w:eastAsia="SimSun" w:hAnsi="Garamond" w:cs="Times"/>
          <w:b/>
          <w:bCs/>
          <w:color w:val="333333"/>
        </w:rPr>
      </w:pPr>
      <w:r>
        <w:rPr>
          <w:rFonts w:ascii="Garamond" w:eastAsia="SimSun" w:hAnsi="Garamond" w:cs="Times"/>
          <w:b/>
          <w:bCs/>
          <w:color w:val="333333"/>
        </w:rPr>
        <w:br w:type="page"/>
      </w:r>
    </w:p>
    <w:p w14:paraId="3CF7195C" w14:textId="594C3849" w:rsidR="00833F82" w:rsidRDefault="00833F82" w:rsidP="00833F82">
      <w:pPr>
        <w:rPr>
          <w:b/>
          <w:bCs/>
        </w:rPr>
      </w:pPr>
      <w:r w:rsidRPr="006C46A0">
        <w:rPr>
          <w:b/>
          <w:bCs/>
        </w:rPr>
        <w:lastRenderedPageBreak/>
        <w:t xml:space="preserve">Table </w:t>
      </w:r>
      <w:r>
        <w:rPr>
          <w:b/>
          <w:bCs/>
        </w:rPr>
        <w:t>A3</w:t>
      </w:r>
      <w:r w:rsidRPr="006C46A0">
        <w:rPr>
          <w:b/>
          <w:bCs/>
        </w:rPr>
        <w:t xml:space="preserve">. Results of the </w:t>
      </w:r>
      <w:r>
        <w:rPr>
          <w:b/>
          <w:bCs/>
        </w:rPr>
        <w:t xml:space="preserve">percentage of households in the middle and most food insecure category </w:t>
      </w:r>
    </w:p>
    <w:p w14:paraId="5C1820A2" w14:textId="77777777" w:rsidR="00680F76" w:rsidRPr="006C46A0" w:rsidRDefault="00680F76" w:rsidP="00833F82">
      <w:pPr>
        <w:rPr>
          <w:b/>
          <w:bCs/>
        </w:rPr>
      </w:pPr>
    </w:p>
    <w:tbl>
      <w:tblPr>
        <w:tblStyle w:val="ListTable6Colorful-Accent3"/>
        <w:tblW w:w="4663" w:type="pct"/>
        <w:tblLayout w:type="fixed"/>
        <w:tblLook w:val="04A0" w:firstRow="1" w:lastRow="0" w:firstColumn="1" w:lastColumn="0" w:noHBand="0" w:noVBand="1"/>
      </w:tblPr>
      <w:tblGrid>
        <w:gridCol w:w="1172"/>
        <w:gridCol w:w="1260"/>
        <w:gridCol w:w="2428"/>
        <w:gridCol w:w="1439"/>
        <w:gridCol w:w="2430"/>
      </w:tblGrid>
      <w:tr w:rsidR="00EC0C35" w:rsidRPr="00EC0C35" w14:paraId="4168556F" w14:textId="77777777" w:rsidTr="00EC0C3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640878D2" w14:textId="77777777" w:rsidR="00EC0C35" w:rsidRPr="00EC0C35" w:rsidRDefault="00EC0C35" w:rsidP="00AE7044">
            <w:pPr>
              <w:jc w:val="center"/>
              <w:rPr>
                <w:rFonts w:ascii="Garamond" w:hAnsi="Garamond" w:cs="Calibri"/>
                <w:color w:val="000000"/>
                <w:sz w:val="24"/>
                <w:szCs w:val="24"/>
              </w:rPr>
            </w:pPr>
            <w:r w:rsidRPr="00EC0C35">
              <w:rPr>
                <w:rFonts w:ascii="Garamond" w:hAnsi="Garamond" w:cs="Calibri"/>
                <w:color w:val="000000"/>
                <w:sz w:val="24"/>
                <w:szCs w:val="24"/>
              </w:rPr>
              <w:t>Country</w:t>
            </w:r>
          </w:p>
        </w:tc>
        <w:tc>
          <w:tcPr>
            <w:tcW w:w="722" w:type="pct"/>
            <w:shd w:val="clear" w:color="auto" w:fill="auto"/>
            <w:noWrap/>
            <w:hideMark/>
          </w:tcPr>
          <w:p w14:paraId="340FE9D4" w14:textId="77777777" w:rsidR="00EC0C35" w:rsidRPr="00EC0C35" w:rsidRDefault="00EC0C35" w:rsidP="00AE7044">
            <w:pPr>
              <w:jc w:val="center"/>
              <w:cnfStyle w:val="100000000000" w:firstRow="1"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Measure</w:t>
            </w:r>
          </w:p>
        </w:tc>
        <w:tc>
          <w:tcPr>
            <w:tcW w:w="1391" w:type="pct"/>
            <w:shd w:val="clear" w:color="auto" w:fill="auto"/>
            <w:noWrap/>
            <w:hideMark/>
          </w:tcPr>
          <w:p w14:paraId="618A462D" w14:textId="77777777" w:rsidR="00EC0C35" w:rsidRPr="00EC0C35" w:rsidRDefault="00EC0C35" w:rsidP="00AE7044">
            <w:pPr>
              <w:jc w:val="center"/>
              <w:cnfStyle w:val="100000000000" w:firstRow="1"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Model</w:t>
            </w:r>
          </w:p>
        </w:tc>
        <w:tc>
          <w:tcPr>
            <w:tcW w:w="2216" w:type="pct"/>
            <w:gridSpan w:val="2"/>
            <w:shd w:val="clear" w:color="auto" w:fill="auto"/>
            <w:noWrap/>
            <w:hideMark/>
          </w:tcPr>
          <w:p w14:paraId="10B31639" w14:textId="77777777" w:rsidR="00EC0C35" w:rsidRPr="00EC0C35" w:rsidRDefault="00EC0C35" w:rsidP="00AE7044">
            <w:pPr>
              <w:jc w:val="center"/>
              <w:cnfStyle w:val="100000000000" w:firstRow="1"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 squared</w:t>
            </w:r>
          </w:p>
        </w:tc>
      </w:tr>
      <w:tr w:rsidR="00EC0C35" w:rsidRPr="00EC0C35" w14:paraId="7EA30CE2"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AA25D29" w14:textId="77777777" w:rsidR="00EC0C35" w:rsidRPr="00EC0C35" w:rsidRDefault="00EC0C35" w:rsidP="00AE7044">
            <w:pPr>
              <w:jc w:val="center"/>
              <w:rPr>
                <w:rFonts w:ascii="Garamond" w:hAnsi="Garamond" w:cs="Calibri"/>
                <w:color w:val="000000"/>
                <w:sz w:val="24"/>
                <w:szCs w:val="24"/>
              </w:rPr>
            </w:pPr>
          </w:p>
        </w:tc>
        <w:tc>
          <w:tcPr>
            <w:tcW w:w="722" w:type="pct"/>
            <w:shd w:val="clear" w:color="auto" w:fill="auto"/>
            <w:noWrap/>
            <w:hideMark/>
          </w:tcPr>
          <w:p w14:paraId="21DCE5E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p>
        </w:tc>
        <w:tc>
          <w:tcPr>
            <w:tcW w:w="1391" w:type="pct"/>
            <w:shd w:val="clear" w:color="auto" w:fill="auto"/>
            <w:noWrap/>
            <w:hideMark/>
          </w:tcPr>
          <w:p w14:paraId="326DB4DA"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p>
        </w:tc>
        <w:tc>
          <w:tcPr>
            <w:tcW w:w="824" w:type="pct"/>
            <w:shd w:val="clear" w:color="auto" w:fill="auto"/>
            <w:noWrap/>
            <w:hideMark/>
          </w:tcPr>
          <w:p w14:paraId="35BFDD6C"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Percent of most food insecure</w:t>
            </w:r>
          </w:p>
        </w:tc>
        <w:tc>
          <w:tcPr>
            <w:tcW w:w="1391" w:type="pct"/>
            <w:shd w:val="clear" w:color="auto" w:fill="auto"/>
            <w:noWrap/>
            <w:hideMark/>
          </w:tcPr>
          <w:p w14:paraId="1C9E43F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Percent of middle and most food insecure</w:t>
            </w:r>
          </w:p>
        </w:tc>
      </w:tr>
      <w:tr w:rsidR="00EC0C35" w:rsidRPr="00EC0C35" w14:paraId="09DE9FF2"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0324159"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3301C7ED"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665FABB5"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7F4B2C12"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w:t>
            </w:r>
          </w:p>
        </w:tc>
        <w:tc>
          <w:tcPr>
            <w:tcW w:w="1391" w:type="pct"/>
            <w:shd w:val="clear" w:color="auto" w:fill="auto"/>
            <w:noWrap/>
            <w:hideMark/>
          </w:tcPr>
          <w:p w14:paraId="01E6AF45"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0.008</w:t>
            </w:r>
          </w:p>
        </w:tc>
      </w:tr>
      <w:tr w:rsidR="00EC0C35" w:rsidRPr="00EC0C35" w14:paraId="117856F1"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CAAAB08"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7A703181"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rCSI</w:t>
            </w:r>
            <w:proofErr w:type="spellEnd"/>
          </w:p>
        </w:tc>
        <w:tc>
          <w:tcPr>
            <w:tcW w:w="1391" w:type="pct"/>
            <w:shd w:val="clear" w:color="auto" w:fill="auto"/>
            <w:noWrap/>
            <w:hideMark/>
          </w:tcPr>
          <w:p w14:paraId="3D280A17"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4417E14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0.001</w:t>
            </w:r>
          </w:p>
        </w:tc>
        <w:tc>
          <w:tcPr>
            <w:tcW w:w="1391" w:type="pct"/>
            <w:shd w:val="clear" w:color="auto" w:fill="auto"/>
            <w:noWrap/>
            <w:hideMark/>
          </w:tcPr>
          <w:p w14:paraId="632B5C14"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w:t>
            </w:r>
          </w:p>
        </w:tc>
      </w:tr>
      <w:tr w:rsidR="00EC0C35" w:rsidRPr="00EC0C35" w14:paraId="4D99104B"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0AC0FB3"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73E3300C"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6DB73D62"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29BAD0B7"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0.116</w:t>
            </w:r>
          </w:p>
        </w:tc>
        <w:tc>
          <w:tcPr>
            <w:tcW w:w="1391" w:type="pct"/>
            <w:shd w:val="clear" w:color="auto" w:fill="auto"/>
            <w:noWrap/>
            <w:hideMark/>
          </w:tcPr>
          <w:p w14:paraId="7EE5B68C"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0.205</w:t>
            </w:r>
          </w:p>
        </w:tc>
      </w:tr>
      <w:tr w:rsidR="00EC0C35" w:rsidRPr="00EC0C35" w14:paraId="39C42E8D"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0412FBC5"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675164F8"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rCSI</w:t>
            </w:r>
            <w:proofErr w:type="spellEnd"/>
          </w:p>
        </w:tc>
        <w:tc>
          <w:tcPr>
            <w:tcW w:w="1391" w:type="pct"/>
            <w:shd w:val="clear" w:color="auto" w:fill="auto"/>
            <w:noWrap/>
            <w:hideMark/>
          </w:tcPr>
          <w:p w14:paraId="389B64F9"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3C7D66F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0.085</w:t>
            </w:r>
          </w:p>
        </w:tc>
        <w:tc>
          <w:tcPr>
            <w:tcW w:w="1391" w:type="pct"/>
            <w:shd w:val="clear" w:color="auto" w:fill="auto"/>
            <w:noWrap/>
            <w:hideMark/>
          </w:tcPr>
          <w:p w14:paraId="31E50381"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0.082</w:t>
            </w:r>
          </w:p>
        </w:tc>
      </w:tr>
      <w:tr w:rsidR="00EC0C35" w:rsidRPr="00EC0C35" w14:paraId="628A9F64"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63AA406"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Uganda</w:t>
            </w:r>
          </w:p>
        </w:tc>
        <w:tc>
          <w:tcPr>
            <w:tcW w:w="722" w:type="pct"/>
            <w:shd w:val="clear" w:color="auto" w:fill="auto"/>
            <w:noWrap/>
            <w:hideMark/>
          </w:tcPr>
          <w:p w14:paraId="02B35AF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35B66976"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Linear Regression</w:t>
            </w:r>
          </w:p>
        </w:tc>
        <w:tc>
          <w:tcPr>
            <w:tcW w:w="824" w:type="pct"/>
            <w:shd w:val="clear" w:color="auto" w:fill="auto"/>
            <w:noWrap/>
            <w:hideMark/>
          </w:tcPr>
          <w:p w14:paraId="31F8ADA3"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0.037</w:t>
            </w:r>
          </w:p>
        </w:tc>
        <w:tc>
          <w:tcPr>
            <w:tcW w:w="1391" w:type="pct"/>
            <w:shd w:val="clear" w:color="auto" w:fill="auto"/>
            <w:noWrap/>
            <w:hideMark/>
          </w:tcPr>
          <w:p w14:paraId="2C2A018F"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0.121</w:t>
            </w:r>
          </w:p>
        </w:tc>
      </w:tr>
      <w:tr w:rsidR="00EC0C35" w:rsidRPr="00EC0C35" w14:paraId="59F2CEE4"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7B11B45D"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71414958"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70A7B50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6CD86AF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0.081</w:t>
            </w:r>
          </w:p>
        </w:tc>
        <w:tc>
          <w:tcPr>
            <w:tcW w:w="1391" w:type="pct"/>
            <w:shd w:val="clear" w:color="auto" w:fill="auto"/>
            <w:noWrap/>
            <w:hideMark/>
          </w:tcPr>
          <w:p w14:paraId="458D5496"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0.138</w:t>
            </w:r>
          </w:p>
        </w:tc>
      </w:tr>
      <w:tr w:rsidR="00EC0C35" w:rsidRPr="00EC0C35" w14:paraId="504484F4"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2F7D6D8"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08FA0A64"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rCSI</w:t>
            </w:r>
            <w:proofErr w:type="spellEnd"/>
          </w:p>
        </w:tc>
        <w:tc>
          <w:tcPr>
            <w:tcW w:w="1391" w:type="pct"/>
            <w:shd w:val="clear" w:color="auto" w:fill="auto"/>
            <w:noWrap/>
            <w:hideMark/>
          </w:tcPr>
          <w:p w14:paraId="7B6D63B5"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2E971E9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0.016</w:t>
            </w:r>
          </w:p>
        </w:tc>
        <w:tc>
          <w:tcPr>
            <w:tcW w:w="1391" w:type="pct"/>
            <w:shd w:val="clear" w:color="auto" w:fill="auto"/>
            <w:noWrap/>
            <w:hideMark/>
          </w:tcPr>
          <w:p w14:paraId="767DB98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0.033</w:t>
            </w:r>
          </w:p>
        </w:tc>
      </w:tr>
      <w:tr w:rsidR="00EC0C35" w:rsidRPr="00EC0C35" w14:paraId="518E3341"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6FAD74F5"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6C6CBF8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22FDA1C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7734E8A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0.117</w:t>
            </w:r>
          </w:p>
        </w:tc>
        <w:tc>
          <w:tcPr>
            <w:tcW w:w="1391" w:type="pct"/>
            <w:shd w:val="clear" w:color="auto" w:fill="auto"/>
            <w:noWrap/>
            <w:hideMark/>
          </w:tcPr>
          <w:p w14:paraId="43CE0477"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0.237</w:t>
            </w:r>
          </w:p>
        </w:tc>
      </w:tr>
      <w:tr w:rsidR="00EC0C35" w:rsidRPr="00EC0C35" w14:paraId="090F41DF"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57511F47"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5E29B863"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rCSI</w:t>
            </w:r>
            <w:proofErr w:type="spellEnd"/>
          </w:p>
        </w:tc>
        <w:tc>
          <w:tcPr>
            <w:tcW w:w="1391" w:type="pct"/>
            <w:shd w:val="clear" w:color="auto" w:fill="auto"/>
            <w:noWrap/>
            <w:hideMark/>
          </w:tcPr>
          <w:p w14:paraId="0193A6C1"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1870E619"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0.031</w:t>
            </w:r>
          </w:p>
        </w:tc>
        <w:tc>
          <w:tcPr>
            <w:tcW w:w="1391" w:type="pct"/>
            <w:shd w:val="clear" w:color="auto" w:fill="auto"/>
            <w:noWrap/>
            <w:hideMark/>
          </w:tcPr>
          <w:p w14:paraId="3E381876"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0.094</w:t>
            </w:r>
          </w:p>
        </w:tc>
      </w:tr>
      <w:tr w:rsidR="00EC0C35" w:rsidRPr="00EC0C35" w14:paraId="64E12DC4"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295EBF76"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Uganda</w:t>
            </w:r>
          </w:p>
        </w:tc>
        <w:tc>
          <w:tcPr>
            <w:tcW w:w="722" w:type="pct"/>
            <w:shd w:val="clear" w:color="auto" w:fill="auto"/>
            <w:noWrap/>
            <w:hideMark/>
          </w:tcPr>
          <w:p w14:paraId="32E3D53B"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6977F739"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LASSO</w:t>
            </w:r>
          </w:p>
        </w:tc>
        <w:tc>
          <w:tcPr>
            <w:tcW w:w="824" w:type="pct"/>
            <w:shd w:val="clear" w:color="auto" w:fill="auto"/>
            <w:noWrap/>
            <w:hideMark/>
          </w:tcPr>
          <w:p w14:paraId="3A5427CA"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0.046</w:t>
            </w:r>
          </w:p>
        </w:tc>
        <w:tc>
          <w:tcPr>
            <w:tcW w:w="1391" w:type="pct"/>
            <w:shd w:val="clear" w:color="auto" w:fill="auto"/>
            <w:noWrap/>
            <w:hideMark/>
          </w:tcPr>
          <w:p w14:paraId="4987414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0.138</w:t>
            </w:r>
          </w:p>
        </w:tc>
      </w:tr>
      <w:tr w:rsidR="00EC0C35" w:rsidRPr="00EC0C35" w14:paraId="7B27793B"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2DA5AFA4"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484FEE96"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3D80B953"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ElasticNet</w:t>
            </w:r>
            <w:proofErr w:type="spellEnd"/>
          </w:p>
        </w:tc>
        <w:tc>
          <w:tcPr>
            <w:tcW w:w="824" w:type="pct"/>
            <w:shd w:val="clear" w:color="auto" w:fill="auto"/>
            <w:noWrap/>
            <w:hideMark/>
          </w:tcPr>
          <w:p w14:paraId="0E526DE9"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0.086</w:t>
            </w:r>
          </w:p>
        </w:tc>
        <w:tc>
          <w:tcPr>
            <w:tcW w:w="1391" w:type="pct"/>
            <w:shd w:val="clear" w:color="auto" w:fill="auto"/>
            <w:noWrap/>
            <w:hideMark/>
          </w:tcPr>
          <w:p w14:paraId="0B4F456F"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0.128</w:t>
            </w:r>
          </w:p>
        </w:tc>
      </w:tr>
      <w:tr w:rsidR="00EC0C35" w:rsidRPr="00EC0C35" w14:paraId="40A44843"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462B855"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4A465DE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rCSI</w:t>
            </w:r>
            <w:proofErr w:type="spellEnd"/>
          </w:p>
        </w:tc>
        <w:tc>
          <w:tcPr>
            <w:tcW w:w="1391" w:type="pct"/>
            <w:shd w:val="clear" w:color="auto" w:fill="auto"/>
            <w:noWrap/>
            <w:hideMark/>
          </w:tcPr>
          <w:p w14:paraId="088E777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ElasticNet</w:t>
            </w:r>
            <w:proofErr w:type="spellEnd"/>
          </w:p>
        </w:tc>
        <w:tc>
          <w:tcPr>
            <w:tcW w:w="824" w:type="pct"/>
            <w:shd w:val="clear" w:color="auto" w:fill="auto"/>
            <w:noWrap/>
            <w:hideMark/>
          </w:tcPr>
          <w:p w14:paraId="5C8AABD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0.016</w:t>
            </w:r>
          </w:p>
        </w:tc>
        <w:tc>
          <w:tcPr>
            <w:tcW w:w="1391" w:type="pct"/>
            <w:shd w:val="clear" w:color="auto" w:fill="auto"/>
            <w:noWrap/>
            <w:hideMark/>
          </w:tcPr>
          <w:p w14:paraId="4EEEF7C6"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0.032</w:t>
            </w:r>
          </w:p>
        </w:tc>
      </w:tr>
      <w:tr w:rsidR="00EC0C35" w:rsidRPr="00EC0C35" w14:paraId="2A3DCB22"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79750A4D"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1A19359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542ABBCC"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ElasticNet</w:t>
            </w:r>
            <w:proofErr w:type="spellEnd"/>
          </w:p>
        </w:tc>
        <w:tc>
          <w:tcPr>
            <w:tcW w:w="824" w:type="pct"/>
            <w:shd w:val="clear" w:color="auto" w:fill="auto"/>
            <w:noWrap/>
            <w:hideMark/>
          </w:tcPr>
          <w:p w14:paraId="0673734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0.113</w:t>
            </w:r>
          </w:p>
        </w:tc>
        <w:tc>
          <w:tcPr>
            <w:tcW w:w="1391" w:type="pct"/>
            <w:shd w:val="clear" w:color="auto" w:fill="auto"/>
            <w:noWrap/>
            <w:hideMark/>
          </w:tcPr>
          <w:p w14:paraId="161B23EC"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0.25</w:t>
            </w:r>
          </w:p>
        </w:tc>
      </w:tr>
      <w:tr w:rsidR="00EC0C35" w:rsidRPr="00EC0C35" w14:paraId="4AC47B49"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1FA6AC3F"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582ABF02"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rCSI</w:t>
            </w:r>
            <w:proofErr w:type="spellEnd"/>
          </w:p>
        </w:tc>
        <w:tc>
          <w:tcPr>
            <w:tcW w:w="1391" w:type="pct"/>
            <w:shd w:val="clear" w:color="auto" w:fill="auto"/>
            <w:noWrap/>
            <w:hideMark/>
          </w:tcPr>
          <w:p w14:paraId="7AEE8C8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ElasticNet</w:t>
            </w:r>
            <w:proofErr w:type="spellEnd"/>
          </w:p>
        </w:tc>
        <w:tc>
          <w:tcPr>
            <w:tcW w:w="824" w:type="pct"/>
            <w:shd w:val="clear" w:color="auto" w:fill="auto"/>
            <w:noWrap/>
            <w:hideMark/>
          </w:tcPr>
          <w:p w14:paraId="2C934C2D"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0.031</w:t>
            </w:r>
          </w:p>
        </w:tc>
        <w:tc>
          <w:tcPr>
            <w:tcW w:w="1391" w:type="pct"/>
            <w:shd w:val="clear" w:color="auto" w:fill="auto"/>
            <w:noWrap/>
            <w:hideMark/>
          </w:tcPr>
          <w:p w14:paraId="29DE2880"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0.086</w:t>
            </w:r>
          </w:p>
        </w:tc>
      </w:tr>
      <w:tr w:rsidR="00EC0C35" w:rsidRPr="00EC0C35" w14:paraId="676FB18D"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6EBA6F9E"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Uganda</w:t>
            </w:r>
          </w:p>
        </w:tc>
        <w:tc>
          <w:tcPr>
            <w:tcW w:w="722" w:type="pct"/>
            <w:shd w:val="clear" w:color="auto" w:fill="auto"/>
            <w:noWrap/>
            <w:hideMark/>
          </w:tcPr>
          <w:p w14:paraId="0158E0E9"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49B8FC52"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ElasticNet</w:t>
            </w:r>
            <w:proofErr w:type="spellEnd"/>
          </w:p>
        </w:tc>
        <w:tc>
          <w:tcPr>
            <w:tcW w:w="824" w:type="pct"/>
            <w:shd w:val="clear" w:color="auto" w:fill="auto"/>
            <w:noWrap/>
            <w:hideMark/>
          </w:tcPr>
          <w:p w14:paraId="58B4C00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0.045</w:t>
            </w:r>
          </w:p>
        </w:tc>
        <w:tc>
          <w:tcPr>
            <w:tcW w:w="1391" w:type="pct"/>
            <w:shd w:val="clear" w:color="auto" w:fill="auto"/>
            <w:noWrap/>
            <w:hideMark/>
          </w:tcPr>
          <w:p w14:paraId="2938144E"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0.169</w:t>
            </w:r>
          </w:p>
        </w:tc>
      </w:tr>
      <w:tr w:rsidR="00EC0C35" w:rsidRPr="00EC0C35" w14:paraId="6DACFFA3"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42FB576C"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3F55A4F9"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53A6BD0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3EAE5D7B"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0.217</w:t>
            </w:r>
          </w:p>
        </w:tc>
        <w:tc>
          <w:tcPr>
            <w:tcW w:w="1391" w:type="pct"/>
            <w:shd w:val="clear" w:color="auto" w:fill="auto"/>
            <w:noWrap/>
            <w:hideMark/>
          </w:tcPr>
          <w:p w14:paraId="42450A68"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0.536</w:t>
            </w:r>
          </w:p>
        </w:tc>
      </w:tr>
      <w:tr w:rsidR="00EC0C35" w:rsidRPr="00EC0C35" w14:paraId="05737A72"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20D7F179"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Malawi</w:t>
            </w:r>
          </w:p>
        </w:tc>
        <w:tc>
          <w:tcPr>
            <w:tcW w:w="722" w:type="pct"/>
            <w:shd w:val="clear" w:color="auto" w:fill="auto"/>
            <w:noWrap/>
            <w:hideMark/>
          </w:tcPr>
          <w:p w14:paraId="1757801B"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rCSI</w:t>
            </w:r>
            <w:proofErr w:type="spellEnd"/>
          </w:p>
        </w:tc>
        <w:tc>
          <w:tcPr>
            <w:tcW w:w="1391" w:type="pct"/>
            <w:shd w:val="clear" w:color="auto" w:fill="auto"/>
            <w:noWrap/>
            <w:hideMark/>
          </w:tcPr>
          <w:p w14:paraId="12DA5AC9"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5DD995B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0.128</w:t>
            </w:r>
          </w:p>
        </w:tc>
        <w:tc>
          <w:tcPr>
            <w:tcW w:w="1391" w:type="pct"/>
            <w:shd w:val="clear" w:color="auto" w:fill="auto"/>
            <w:noWrap/>
            <w:hideMark/>
          </w:tcPr>
          <w:p w14:paraId="7F51F00F"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0.196</w:t>
            </w:r>
          </w:p>
        </w:tc>
      </w:tr>
      <w:tr w:rsidR="00EC0C35" w:rsidRPr="00EC0C35" w14:paraId="06EC6299"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A2D18CB"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6F1CF21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448168F3"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33A41C74"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0.176</w:t>
            </w:r>
          </w:p>
        </w:tc>
        <w:tc>
          <w:tcPr>
            <w:tcW w:w="1391" w:type="pct"/>
            <w:shd w:val="clear" w:color="auto" w:fill="auto"/>
            <w:noWrap/>
            <w:hideMark/>
          </w:tcPr>
          <w:p w14:paraId="39E45061"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0.287</w:t>
            </w:r>
          </w:p>
        </w:tc>
      </w:tr>
      <w:tr w:rsidR="00EC0C35" w:rsidRPr="00EC0C35" w14:paraId="69F96337" w14:textId="77777777" w:rsidTr="00EC0C35">
        <w:trPr>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358F3464"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Tanzania</w:t>
            </w:r>
          </w:p>
        </w:tc>
        <w:tc>
          <w:tcPr>
            <w:tcW w:w="722" w:type="pct"/>
            <w:shd w:val="clear" w:color="auto" w:fill="auto"/>
            <w:noWrap/>
            <w:hideMark/>
          </w:tcPr>
          <w:p w14:paraId="51D9ABA1"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proofErr w:type="spellStart"/>
            <w:r w:rsidRPr="00EC0C35">
              <w:rPr>
                <w:rFonts w:ascii="Garamond" w:hAnsi="Garamond" w:cs="Calibri"/>
                <w:color w:val="000000"/>
                <w:sz w:val="24"/>
                <w:szCs w:val="24"/>
              </w:rPr>
              <w:t>rCSI</w:t>
            </w:r>
            <w:proofErr w:type="spellEnd"/>
          </w:p>
        </w:tc>
        <w:tc>
          <w:tcPr>
            <w:tcW w:w="1391" w:type="pct"/>
            <w:shd w:val="clear" w:color="auto" w:fill="auto"/>
            <w:noWrap/>
            <w:hideMark/>
          </w:tcPr>
          <w:p w14:paraId="269A2E62"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03F238D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0.07</w:t>
            </w:r>
          </w:p>
        </w:tc>
        <w:tc>
          <w:tcPr>
            <w:tcW w:w="1391" w:type="pct"/>
            <w:shd w:val="clear" w:color="auto" w:fill="auto"/>
            <w:noWrap/>
            <w:hideMark/>
          </w:tcPr>
          <w:p w14:paraId="7E7BAF1A" w14:textId="77777777" w:rsidR="00EC0C35" w:rsidRPr="00EC0C35" w:rsidRDefault="00EC0C35" w:rsidP="00AE7044">
            <w:pPr>
              <w:jc w:val="center"/>
              <w:cnfStyle w:val="000000000000" w:firstRow="0" w:lastRow="0" w:firstColumn="0" w:lastColumn="0" w:oddVBand="0" w:evenVBand="0" w:oddHBand="0"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0.084</w:t>
            </w:r>
          </w:p>
        </w:tc>
      </w:tr>
      <w:tr w:rsidR="00EC0C35" w:rsidRPr="00EC0C35" w14:paraId="74AC472F" w14:textId="77777777" w:rsidTr="00EC0C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1" w:type="pct"/>
            <w:shd w:val="clear" w:color="auto" w:fill="auto"/>
            <w:noWrap/>
            <w:hideMark/>
          </w:tcPr>
          <w:p w14:paraId="1F602F0A" w14:textId="77777777" w:rsidR="00EC0C35" w:rsidRPr="00EC0C35" w:rsidRDefault="00EC0C35" w:rsidP="00AE7044">
            <w:pPr>
              <w:jc w:val="center"/>
              <w:rPr>
                <w:rFonts w:ascii="Garamond" w:hAnsi="Garamond" w:cs="Calibri"/>
                <w:b w:val="0"/>
                <w:bCs w:val="0"/>
                <w:color w:val="000000"/>
                <w:sz w:val="24"/>
                <w:szCs w:val="24"/>
              </w:rPr>
            </w:pPr>
            <w:r w:rsidRPr="00EC0C35">
              <w:rPr>
                <w:rFonts w:ascii="Garamond" w:hAnsi="Garamond" w:cs="Calibri"/>
                <w:b w:val="0"/>
                <w:bCs w:val="0"/>
                <w:color w:val="000000"/>
                <w:sz w:val="24"/>
                <w:szCs w:val="24"/>
              </w:rPr>
              <w:t>Uganda</w:t>
            </w:r>
          </w:p>
        </w:tc>
        <w:tc>
          <w:tcPr>
            <w:tcW w:w="722" w:type="pct"/>
            <w:shd w:val="clear" w:color="auto" w:fill="auto"/>
            <w:noWrap/>
            <w:hideMark/>
          </w:tcPr>
          <w:p w14:paraId="47F9685A"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FCS</w:t>
            </w:r>
          </w:p>
        </w:tc>
        <w:tc>
          <w:tcPr>
            <w:tcW w:w="1391" w:type="pct"/>
            <w:shd w:val="clear" w:color="auto" w:fill="auto"/>
            <w:noWrap/>
            <w:hideMark/>
          </w:tcPr>
          <w:p w14:paraId="462516BE"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Random Forest</w:t>
            </w:r>
          </w:p>
        </w:tc>
        <w:tc>
          <w:tcPr>
            <w:tcW w:w="824" w:type="pct"/>
            <w:shd w:val="clear" w:color="auto" w:fill="auto"/>
            <w:noWrap/>
            <w:hideMark/>
          </w:tcPr>
          <w:p w14:paraId="17E64CE5"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0.178</w:t>
            </w:r>
          </w:p>
        </w:tc>
        <w:tc>
          <w:tcPr>
            <w:tcW w:w="1391" w:type="pct"/>
            <w:shd w:val="clear" w:color="auto" w:fill="auto"/>
            <w:noWrap/>
            <w:hideMark/>
          </w:tcPr>
          <w:p w14:paraId="7920A6CF" w14:textId="77777777" w:rsidR="00EC0C35" w:rsidRPr="00EC0C35" w:rsidRDefault="00EC0C35" w:rsidP="00AE7044">
            <w:pPr>
              <w:jc w:val="center"/>
              <w:cnfStyle w:val="000000100000" w:firstRow="0" w:lastRow="0" w:firstColumn="0" w:lastColumn="0" w:oddVBand="0" w:evenVBand="0" w:oddHBand="1" w:evenHBand="0" w:firstRowFirstColumn="0" w:firstRowLastColumn="0" w:lastRowFirstColumn="0" w:lastRowLastColumn="0"/>
              <w:rPr>
                <w:rFonts w:ascii="Garamond" w:hAnsi="Garamond" w:cs="Calibri"/>
                <w:color w:val="000000"/>
                <w:sz w:val="24"/>
                <w:szCs w:val="24"/>
              </w:rPr>
            </w:pPr>
            <w:r w:rsidRPr="00EC0C35">
              <w:rPr>
                <w:rFonts w:ascii="Garamond" w:hAnsi="Garamond" w:cs="Calibri"/>
                <w:color w:val="000000"/>
                <w:sz w:val="24"/>
                <w:szCs w:val="24"/>
              </w:rPr>
              <w:t>0.276</w:t>
            </w:r>
          </w:p>
        </w:tc>
      </w:tr>
    </w:tbl>
    <w:p w14:paraId="2ADB5FCE" w14:textId="77777777" w:rsidR="00B841A9" w:rsidRDefault="00B841A9">
      <w:pPr>
        <w:rPr>
          <w:rFonts w:ascii="Garamond" w:eastAsia="SimSun" w:hAnsi="Garamond" w:cs="Times"/>
          <w:b/>
          <w:bCs/>
          <w:color w:val="333333"/>
        </w:rPr>
      </w:pPr>
    </w:p>
    <w:p w14:paraId="2AD68304" w14:textId="026CFC36" w:rsidR="00B841A9" w:rsidRDefault="00B841A9">
      <w:pPr>
        <w:rPr>
          <w:rFonts w:ascii="Garamond" w:eastAsia="SimSun" w:hAnsi="Garamond" w:cs="Times"/>
          <w:b/>
          <w:bCs/>
          <w:color w:val="333333"/>
        </w:rPr>
      </w:pPr>
    </w:p>
    <w:p w14:paraId="2A14493C" w14:textId="77777777" w:rsidR="00B841A9" w:rsidRDefault="00B841A9">
      <w:pPr>
        <w:rPr>
          <w:rFonts w:ascii="Garamond" w:eastAsia="SimSun" w:hAnsi="Garamond" w:cs="Times"/>
          <w:b/>
          <w:bCs/>
          <w:color w:val="333333"/>
        </w:rPr>
      </w:pPr>
    </w:p>
    <w:p w14:paraId="1A0B7987" w14:textId="77777777" w:rsidR="00FA50DE" w:rsidRDefault="00FA50DE" w:rsidP="00474299">
      <w:pPr>
        <w:rPr>
          <w:rFonts w:ascii="Garamond" w:eastAsia="SimSun" w:hAnsi="Garamond" w:cs="Times"/>
          <w:b/>
          <w:bCs/>
          <w:color w:val="333333"/>
        </w:rPr>
      </w:pPr>
    </w:p>
    <w:p w14:paraId="3CDDC3F3" w14:textId="77777777" w:rsidR="000B1CD2" w:rsidRDefault="000B1CD2" w:rsidP="00474299">
      <w:pPr>
        <w:rPr>
          <w:rFonts w:ascii="Garamond" w:eastAsia="SimSun" w:hAnsi="Garamond" w:cs="Times"/>
          <w:b/>
          <w:bCs/>
          <w:color w:val="333333"/>
        </w:rPr>
      </w:pPr>
    </w:p>
    <w:p w14:paraId="558E7465" w14:textId="6E82F238" w:rsidR="00833F82" w:rsidRDefault="00833F82">
      <w:pPr>
        <w:rPr>
          <w:rFonts w:ascii="Garamond" w:eastAsia="SimSun" w:hAnsi="Garamond" w:cs="Times"/>
          <w:b/>
          <w:bCs/>
          <w:color w:val="333333"/>
        </w:rPr>
      </w:pPr>
      <w:r>
        <w:rPr>
          <w:rFonts w:ascii="Garamond" w:eastAsia="SimSun" w:hAnsi="Garamond" w:cs="Times"/>
          <w:b/>
          <w:bCs/>
          <w:color w:val="333333"/>
        </w:rPr>
        <w:br w:type="page"/>
      </w:r>
    </w:p>
    <w:p w14:paraId="30934568" w14:textId="77777777" w:rsidR="00740AE1" w:rsidRDefault="00740AE1">
      <w:pPr>
        <w:rPr>
          <w:rFonts w:ascii="Garamond" w:eastAsia="SimSun" w:hAnsi="Garamond" w:cs="Times"/>
          <w:b/>
          <w:bCs/>
          <w:color w:val="333333"/>
        </w:rPr>
      </w:pPr>
    </w:p>
    <w:p w14:paraId="0383ACCD" w14:textId="77777777" w:rsidR="000B1CD2" w:rsidRDefault="000B1CD2">
      <w:pPr>
        <w:rPr>
          <w:rFonts w:ascii="Garamond" w:eastAsia="SimSun" w:hAnsi="Garamond" w:cs="Times"/>
          <w:b/>
          <w:bCs/>
          <w:color w:val="333333"/>
        </w:rPr>
      </w:pPr>
    </w:p>
    <w:p w14:paraId="152E39AA" w14:textId="78C019BD" w:rsidR="00474299" w:rsidRDefault="000B1CD2" w:rsidP="00474299">
      <w:pPr>
        <w:rPr>
          <w:rFonts w:ascii="Garamond" w:eastAsia="SimSun" w:hAnsi="Garamond" w:cs="Times"/>
          <w:b/>
          <w:bCs/>
          <w:color w:val="333333"/>
        </w:rPr>
      </w:pPr>
      <w:r>
        <w:rPr>
          <w:noProof/>
          <w:lang w:eastAsia="en-US"/>
        </w:rPr>
        <w:drawing>
          <wp:anchor distT="0" distB="0" distL="114300" distR="114300" simplePos="0" relativeHeight="251670528" behindDoc="1" locked="0" layoutInCell="1" allowOverlap="1" wp14:anchorId="588B3E19" wp14:editId="45695A84">
            <wp:simplePos x="0" y="0"/>
            <wp:positionH relativeFrom="column">
              <wp:posOffset>86139</wp:posOffset>
            </wp:positionH>
            <wp:positionV relativeFrom="paragraph">
              <wp:posOffset>2540</wp:posOffset>
            </wp:positionV>
            <wp:extent cx="5943600" cy="2473960"/>
            <wp:effectExtent l="0" t="0" r="0" b="2540"/>
            <wp:wrapSquare wrapText="bothSides"/>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截图_2019112121515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73960"/>
                    </a:xfrm>
                    <a:prstGeom prst="rect">
                      <a:avLst/>
                    </a:prstGeom>
                  </pic:spPr>
                </pic:pic>
              </a:graphicData>
            </a:graphic>
          </wp:anchor>
        </w:drawing>
      </w:r>
      <w:r w:rsidRPr="000B1CD2">
        <w:rPr>
          <w:noProof/>
        </w:rPr>
        <w:t xml:space="preserve"> </w:t>
      </w:r>
    </w:p>
    <w:p w14:paraId="72A17CEF" w14:textId="77777777" w:rsidR="00E1388A" w:rsidRDefault="000B1CD2" w:rsidP="00752093">
      <w:pPr>
        <w:rPr>
          <w:rFonts w:ascii="Garamond" w:eastAsia="SimSun" w:hAnsi="Garamond" w:cs="Times"/>
          <w:b/>
          <w:bCs/>
          <w:color w:val="333333"/>
        </w:rPr>
      </w:pPr>
      <w:r>
        <w:rPr>
          <w:rFonts w:ascii="Garamond" w:eastAsia="SimSun" w:hAnsi="Garamond" w:cs="Times"/>
          <w:b/>
          <w:bCs/>
          <w:color w:val="333333"/>
        </w:rPr>
        <w:t>Fig. A1. Pie chart of food security categories</w:t>
      </w:r>
    </w:p>
    <w:p w14:paraId="765FFBB8" w14:textId="77777777" w:rsidR="00E1388A" w:rsidRDefault="00E1388A">
      <w:pPr>
        <w:rPr>
          <w:rFonts w:ascii="Garamond" w:eastAsia="SimSun" w:hAnsi="Garamond" w:cs="Times"/>
          <w:b/>
          <w:bCs/>
          <w:color w:val="333333"/>
        </w:rPr>
      </w:pPr>
      <w:r>
        <w:rPr>
          <w:rFonts w:ascii="Garamond" w:eastAsia="SimSun" w:hAnsi="Garamond" w:cs="Times"/>
          <w:b/>
          <w:bCs/>
          <w:color w:val="333333"/>
        </w:rPr>
        <w:br w:type="page"/>
      </w:r>
    </w:p>
    <w:p w14:paraId="6E0E7C44" w14:textId="05F9CCE9" w:rsidR="000B1CD2" w:rsidRDefault="000B1CD2" w:rsidP="00752093">
      <w:pPr>
        <w:rPr>
          <w:rFonts w:ascii="Garamond" w:eastAsia="SimSun" w:hAnsi="Garamond" w:cs="Times"/>
          <w:b/>
          <w:bCs/>
          <w:color w:val="333333"/>
        </w:rPr>
      </w:pPr>
      <w:r>
        <w:rPr>
          <w:rFonts w:ascii="Garamond" w:eastAsia="SimSun" w:hAnsi="Garamond" w:cs="Times"/>
          <w:b/>
          <w:bCs/>
          <w:color w:val="333333"/>
        </w:rPr>
        <w:lastRenderedPageBreak/>
        <w:t xml:space="preserve"> </w:t>
      </w:r>
      <w:r w:rsidR="00E1388A" w:rsidRPr="00E1388A">
        <w:rPr>
          <w:rFonts w:eastAsia="SimSun"/>
          <w:noProof/>
          <w:lang w:eastAsia="en-US"/>
        </w:rPr>
        <w:drawing>
          <wp:inline distT="0" distB="0" distL="0" distR="0" wp14:anchorId="5670A735" wp14:editId="7973DBEF">
            <wp:extent cx="5943600" cy="706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43600" cy="7061200"/>
                    </a:xfrm>
                    <a:prstGeom prst="rect">
                      <a:avLst/>
                    </a:prstGeom>
                    <a:noFill/>
                    <a:ln>
                      <a:noFill/>
                    </a:ln>
                  </pic:spPr>
                </pic:pic>
              </a:graphicData>
            </a:graphic>
          </wp:inline>
        </w:drawing>
      </w:r>
    </w:p>
    <w:p w14:paraId="408C46CC" w14:textId="77777777" w:rsidR="00E1388A" w:rsidRPr="00E61D47" w:rsidRDefault="00E1388A" w:rsidP="00E1388A">
      <w:pPr>
        <w:jc w:val="center"/>
        <w:rPr>
          <w:b/>
          <w:bCs/>
        </w:rPr>
      </w:pPr>
      <w:r w:rsidRPr="00E61D47">
        <w:rPr>
          <w:b/>
          <w:bCs/>
        </w:rPr>
        <w:t>Figure</w:t>
      </w:r>
      <w:r>
        <w:rPr>
          <w:b/>
          <w:bCs/>
        </w:rPr>
        <w:t xml:space="preserve"> A2</w:t>
      </w:r>
      <w:r w:rsidRPr="00E61D47">
        <w:rPr>
          <w:b/>
          <w:bCs/>
        </w:rPr>
        <w:t xml:space="preserve">. </w:t>
      </w:r>
      <w:r>
        <w:rPr>
          <w:b/>
          <w:bCs/>
        </w:rPr>
        <w:t>Precision-Recall</w:t>
      </w:r>
      <w:r w:rsidRPr="00E61D47">
        <w:rPr>
          <w:b/>
          <w:bCs/>
        </w:rPr>
        <w:t xml:space="preserve"> curves </w:t>
      </w:r>
      <w:r w:rsidRPr="0073047F">
        <w:rPr>
          <w:rFonts w:asciiTheme="minorHAnsi" w:eastAsiaTheme="minorEastAsia" w:hAnsiTheme="minorHAnsi" w:cstheme="minorBidi"/>
          <w:b/>
          <w:bCs/>
        </w:rPr>
        <w:t>of Baseline vs. ML algorithms (food secure VS not)</w:t>
      </w:r>
    </w:p>
    <w:p w14:paraId="5B36B46D" w14:textId="77777777" w:rsidR="00E1388A" w:rsidRDefault="00E1388A" w:rsidP="00752093">
      <w:pPr>
        <w:rPr>
          <w:rFonts w:ascii="Garamond" w:eastAsia="SimSun" w:hAnsi="Garamond" w:cs="Times"/>
          <w:b/>
          <w:bCs/>
          <w:color w:val="333333"/>
        </w:rPr>
      </w:pPr>
    </w:p>
    <w:p w14:paraId="798FFD63" w14:textId="1E9C339A" w:rsidR="00485DFA" w:rsidRDefault="00F477F8">
      <w:pPr>
        <w:rPr>
          <w:rFonts w:eastAsia="SimSun"/>
        </w:rPr>
      </w:pPr>
      <w:r>
        <w:rPr>
          <w:rFonts w:ascii="Garamond" w:eastAsia="SimSun" w:hAnsi="Garamond" w:cs="Times"/>
          <w:b/>
          <w:bCs/>
          <w:color w:val="333333"/>
        </w:rPr>
        <w:br w:type="page"/>
      </w:r>
    </w:p>
    <w:p w14:paraId="697465DF" w14:textId="626DE905" w:rsidR="003073BB" w:rsidRDefault="003073BB">
      <w:pPr>
        <w:rPr>
          <w:rFonts w:eastAsia="SimSun"/>
        </w:rPr>
      </w:pPr>
      <w:r w:rsidRPr="003073BB">
        <w:rPr>
          <w:rFonts w:eastAsia="SimSun"/>
          <w:noProof/>
          <w:lang w:eastAsia="en-US"/>
        </w:rPr>
        <w:lastRenderedPageBreak/>
        <w:drawing>
          <wp:inline distT="0" distB="0" distL="0" distR="0" wp14:anchorId="6D505FE2" wp14:editId="340CB2FC">
            <wp:extent cx="5943600" cy="7007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43600" cy="7007225"/>
                    </a:xfrm>
                    <a:prstGeom prst="rect">
                      <a:avLst/>
                    </a:prstGeom>
                    <a:noFill/>
                    <a:ln>
                      <a:noFill/>
                    </a:ln>
                  </pic:spPr>
                </pic:pic>
              </a:graphicData>
            </a:graphic>
          </wp:inline>
        </w:drawing>
      </w:r>
    </w:p>
    <w:p w14:paraId="41FD1B71" w14:textId="77777777" w:rsidR="003073BB" w:rsidRDefault="003073BB">
      <w:pPr>
        <w:rPr>
          <w:rFonts w:ascii="Garamond" w:eastAsia="SimSun" w:hAnsi="Garamond" w:cs="Times"/>
          <w:b/>
          <w:bCs/>
          <w:color w:val="333333"/>
        </w:rPr>
      </w:pPr>
    </w:p>
    <w:p w14:paraId="16CAFD64" w14:textId="00E714F2" w:rsidR="00485DFA" w:rsidRPr="00E61D47" w:rsidRDefault="00485DFA" w:rsidP="00BD0788">
      <w:pPr>
        <w:rPr>
          <w:b/>
          <w:bCs/>
        </w:rPr>
      </w:pPr>
      <w:r w:rsidRPr="00E61D47">
        <w:rPr>
          <w:b/>
          <w:bCs/>
        </w:rPr>
        <w:t>Figure</w:t>
      </w:r>
      <w:r>
        <w:rPr>
          <w:b/>
          <w:bCs/>
        </w:rPr>
        <w:t xml:space="preserve"> A</w:t>
      </w:r>
      <w:r w:rsidR="008A12CF">
        <w:rPr>
          <w:b/>
          <w:bCs/>
        </w:rPr>
        <w:t>3</w:t>
      </w:r>
      <w:r w:rsidRPr="00E61D47">
        <w:rPr>
          <w:b/>
          <w:bCs/>
        </w:rPr>
        <w:t xml:space="preserve">. </w:t>
      </w:r>
      <w:r>
        <w:rPr>
          <w:b/>
          <w:bCs/>
        </w:rPr>
        <w:t>Precision-Recall</w:t>
      </w:r>
      <w:r w:rsidRPr="00E61D47">
        <w:rPr>
          <w:b/>
          <w:bCs/>
        </w:rPr>
        <w:t xml:space="preserve"> curves </w:t>
      </w:r>
      <w:r w:rsidR="00774702" w:rsidRPr="00642EE7">
        <w:rPr>
          <w:b/>
          <w:bCs/>
        </w:rPr>
        <w:t>of Baseline vs. ML algorithms (</w:t>
      </w:r>
      <w:r w:rsidR="00A3736B">
        <w:rPr>
          <w:b/>
          <w:bCs/>
        </w:rPr>
        <w:t xml:space="preserve">most </w:t>
      </w:r>
      <w:r w:rsidR="00A3736B" w:rsidRPr="00215AFC">
        <w:rPr>
          <w:b/>
          <w:bCs/>
        </w:rPr>
        <w:t xml:space="preserve">food </w:t>
      </w:r>
      <w:r w:rsidR="00A3736B">
        <w:rPr>
          <w:b/>
          <w:bCs/>
        </w:rPr>
        <w:t>in</w:t>
      </w:r>
      <w:r w:rsidR="00A3736B" w:rsidRPr="00215AFC">
        <w:rPr>
          <w:b/>
          <w:bCs/>
        </w:rPr>
        <w:t xml:space="preserve">secure </w:t>
      </w:r>
      <w:r w:rsidR="00774702" w:rsidRPr="00642EE7">
        <w:rPr>
          <w:b/>
          <w:bCs/>
        </w:rPr>
        <w:t>VS not)</w:t>
      </w:r>
    </w:p>
    <w:p w14:paraId="7CC25CA5" w14:textId="71F05BBF" w:rsidR="00485DFA" w:rsidRDefault="00485DFA">
      <w:pPr>
        <w:rPr>
          <w:rFonts w:ascii="Garamond" w:eastAsia="SimSun" w:hAnsi="Garamond" w:cs="Times"/>
          <w:b/>
          <w:bCs/>
          <w:color w:val="333333"/>
        </w:rPr>
      </w:pPr>
      <w:r>
        <w:rPr>
          <w:rFonts w:ascii="Garamond" w:eastAsia="SimSun" w:hAnsi="Garamond" w:cs="Times"/>
          <w:b/>
          <w:bCs/>
          <w:color w:val="333333"/>
        </w:rPr>
        <w:br w:type="page"/>
      </w:r>
    </w:p>
    <w:p w14:paraId="2CFC9484" w14:textId="0C03C11C" w:rsidR="00774702" w:rsidRDefault="00774702">
      <w:pPr>
        <w:rPr>
          <w:rFonts w:ascii="Garamond" w:eastAsia="SimSun" w:hAnsi="Garamond" w:cs="Times"/>
          <w:b/>
          <w:bCs/>
          <w:color w:val="333333"/>
        </w:rPr>
      </w:pPr>
      <w:r w:rsidRPr="00774702">
        <w:rPr>
          <w:rFonts w:eastAsia="SimSun"/>
          <w:noProof/>
          <w:lang w:eastAsia="en-US"/>
        </w:rPr>
        <w:lastRenderedPageBreak/>
        <w:drawing>
          <wp:inline distT="0" distB="0" distL="0" distR="0" wp14:anchorId="3036ACAF" wp14:editId="3A9BC670">
            <wp:extent cx="5943600" cy="7098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943600" cy="7098665"/>
                    </a:xfrm>
                    <a:prstGeom prst="rect">
                      <a:avLst/>
                    </a:prstGeom>
                    <a:noFill/>
                    <a:ln>
                      <a:noFill/>
                    </a:ln>
                  </pic:spPr>
                </pic:pic>
              </a:graphicData>
            </a:graphic>
          </wp:inline>
        </w:drawing>
      </w:r>
    </w:p>
    <w:p w14:paraId="778466BC" w14:textId="28028F15" w:rsidR="002E5EA0" w:rsidRPr="00774702" w:rsidRDefault="002E5EA0" w:rsidP="002E5EA0">
      <w:pPr>
        <w:rPr>
          <w:b/>
          <w:bCs/>
        </w:rPr>
      </w:pPr>
      <w:r w:rsidRPr="00774702">
        <w:rPr>
          <w:b/>
          <w:bCs/>
        </w:rPr>
        <w:t xml:space="preserve">Figure </w:t>
      </w:r>
      <w:r w:rsidR="009422CB">
        <w:rPr>
          <w:b/>
          <w:bCs/>
        </w:rPr>
        <w:t>A</w:t>
      </w:r>
      <w:r w:rsidRPr="00774702">
        <w:rPr>
          <w:b/>
          <w:bCs/>
        </w:rPr>
        <w:t xml:space="preserve">4. </w:t>
      </w:r>
      <w:r w:rsidR="009422CB">
        <w:rPr>
          <w:b/>
          <w:bCs/>
        </w:rPr>
        <w:t>Precision-Recall</w:t>
      </w:r>
      <w:r w:rsidR="009422CB" w:rsidRPr="00E61D47">
        <w:rPr>
          <w:b/>
          <w:bCs/>
        </w:rPr>
        <w:t xml:space="preserve"> </w:t>
      </w:r>
      <w:r w:rsidRPr="00774702">
        <w:rPr>
          <w:b/>
          <w:bCs/>
        </w:rPr>
        <w:t xml:space="preserve">curves with different sampling methods </w:t>
      </w:r>
      <w:r w:rsidRPr="00774702">
        <w:rPr>
          <w:rFonts w:ascii="Garamond" w:eastAsia="SimSun" w:hAnsi="Garamond" w:cs="Times"/>
          <w:b/>
          <w:bCs/>
          <w:color w:val="333333"/>
        </w:rPr>
        <w:t>(</w:t>
      </w:r>
      <w:r w:rsidRPr="00774702">
        <w:rPr>
          <w:b/>
          <w:bCs/>
        </w:rPr>
        <w:t>most food insecure category VS rest)</w:t>
      </w:r>
    </w:p>
    <w:p w14:paraId="6D6E24EE" w14:textId="2D66387A" w:rsidR="009679C9" w:rsidRDefault="009679C9">
      <w:pPr>
        <w:rPr>
          <w:rFonts w:ascii="Garamond" w:eastAsia="SimSun" w:hAnsi="Garamond" w:cs="Times"/>
          <w:b/>
          <w:bCs/>
          <w:color w:val="333333"/>
        </w:rPr>
      </w:pPr>
    </w:p>
    <w:p w14:paraId="459175AA" w14:textId="785BD053" w:rsidR="002E5EA0" w:rsidRDefault="002E5EA0">
      <w:pPr>
        <w:rPr>
          <w:rFonts w:ascii="Garamond" w:eastAsia="SimSun" w:hAnsi="Garamond" w:cs="Times"/>
          <w:b/>
          <w:bCs/>
          <w:color w:val="333333"/>
        </w:rPr>
      </w:pPr>
    </w:p>
    <w:p w14:paraId="7553EA9F" w14:textId="2F5CDA50" w:rsidR="002E5EA0" w:rsidRDefault="002E5EA0">
      <w:pPr>
        <w:rPr>
          <w:rFonts w:ascii="Garamond" w:eastAsia="SimSun" w:hAnsi="Garamond" w:cs="Times"/>
          <w:b/>
          <w:bCs/>
          <w:color w:val="333333"/>
        </w:rPr>
      </w:pPr>
    </w:p>
    <w:p w14:paraId="182FEEFB" w14:textId="01EFC457" w:rsidR="002E5EA0" w:rsidRDefault="002E5EA0">
      <w:pPr>
        <w:rPr>
          <w:rFonts w:ascii="Garamond" w:eastAsia="SimSun" w:hAnsi="Garamond" w:cs="Times"/>
          <w:b/>
          <w:bCs/>
          <w:color w:val="333333"/>
        </w:rPr>
      </w:pPr>
    </w:p>
    <w:p w14:paraId="664BF713" w14:textId="0B5279F6" w:rsidR="002E5EA0" w:rsidRDefault="002E5EA0">
      <w:pPr>
        <w:rPr>
          <w:rFonts w:ascii="Garamond" w:eastAsia="SimSun" w:hAnsi="Garamond" w:cs="Times"/>
          <w:b/>
          <w:bCs/>
          <w:color w:val="333333"/>
        </w:rPr>
      </w:pPr>
    </w:p>
    <w:p w14:paraId="761D859D" w14:textId="77777777" w:rsidR="002E5EA0" w:rsidRDefault="002E5EA0">
      <w:pPr>
        <w:rPr>
          <w:rFonts w:ascii="Garamond" w:eastAsia="SimSun" w:hAnsi="Garamond" w:cs="Times"/>
          <w:b/>
          <w:bCs/>
          <w:color w:val="333333"/>
        </w:rPr>
      </w:pPr>
    </w:p>
    <w:p w14:paraId="14AC3956" w14:textId="77777777" w:rsidR="00B759AF" w:rsidRDefault="00B759AF">
      <w:pPr>
        <w:rPr>
          <w:rFonts w:ascii="Garamond" w:eastAsia="SimSun" w:hAnsi="Garamond" w:cs="Times"/>
          <w:b/>
          <w:bCs/>
          <w:color w:val="333333"/>
        </w:rPr>
      </w:pPr>
    </w:p>
    <w:p w14:paraId="2736F335" w14:textId="77777777" w:rsidR="009679C9" w:rsidRDefault="009679C9" w:rsidP="00752093">
      <w:pPr>
        <w:rPr>
          <w:rFonts w:ascii="Garamond" w:eastAsia="SimSun" w:hAnsi="Garamond" w:cs="Times"/>
          <w:b/>
          <w:bCs/>
          <w:color w:val="33333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9"/>
        <w:gridCol w:w="4621"/>
      </w:tblGrid>
      <w:tr w:rsidR="00794026" w14:paraId="2AE7AABF" w14:textId="77777777" w:rsidTr="00796560">
        <w:tc>
          <w:tcPr>
            <w:tcW w:w="9350" w:type="dxa"/>
            <w:gridSpan w:val="2"/>
          </w:tcPr>
          <w:p w14:paraId="74C4546C" w14:textId="59AB18EA" w:rsidR="00794026" w:rsidRPr="009679C9" w:rsidRDefault="00794026" w:rsidP="00485DFA">
            <w:pPr>
              <w:jc w:val="center"/>
              <w:rPr>
                <w:rFonts w:ascii="Garamond" w:eastAsia="SimSun" w:hAnsi="Garamond" w:cs="Times"/>
                <w:b/>
                <w:bCs/>
                <w:color w:val="333333"/>
              </w:rPr>
            </w:pPr>
            <w:r w:rsidRPr="00794026">
              <w:rPr>
                <w:rFonts w:ascii="Garamond" w:eastAsia="SimSun" w:hAnsi="Garamond" w:cs="Times"/>
                <w:b/>
                <w:bCs/>
                <w:color w:val="333333"/>
              </w:rPr>
              <w:lastRenderedPageBreak/>
              <w:t>Malawi</w:t>
            </w:r>
            <w:r>
              <w:rPr>
                <w:rFonts w:ascii="Garamond" w:eastAsia="SimSun" w:hAnsi="Garamond" w:cs="Times"/>
                <w:b/>
                <w:bCs/>
                <w:color w:val="333333"/>
              </w:rPr>
              <w:t xml:space="preserve"> FCS</w:t>
            </w:r>
          </w:p>
        </w:tc>
      </w:tr>
      <w:tr w:rsidR="00103D75" w14:paraId="45E54F28" w14:textId="77777777" w:rsidTr="00796560">
        <w:tc>
          <w:tcPr>
            <w:tcW w:w="4729" w:type="dxa"/>
          </w:tcPr>
          <w:p w14:paraId="148E3070" w14:textId="54AE7B10" w:rsidR="00794026" w:rsidRDefault="00794026" w:rsidP="00794026">
            <w:pPr>
              <w:tabs>
                <w:tab w:val="left" w:pos="2844"/>
              </w:tabs>
              <w:jc w:val="center"/>
              <w:rPr>
                <w:rFonts w:ascii="Garamond" w:eastAsia="SimSun" w:hAnsi="Garamond" w:cs="Times"/>
                <w:b/>
                <w:bCs/>
                <w:color w:val="333333"/>
              </w:rPr>
            </w:pPr>
            <w:r w:rsidRPr="00794026">
              <w:rPr>
                <w:rFonts w:ascii="Garamond" w:eastAsia="SimSun" w:hAnsi="Garamond" w:cs="Times"/>
                <w:b/>
                <w:bCs/>
                <w:noProof/>
                <w:color w:val="333333"/>
                <w:lang w:eastAsia="en-US"/>
              </w:rPr>
              <w:drawing>
                <wp:inline distT="0" distB="0" distL="0" distR="0" wp14:anchorId="02F28BA0" wp14:editId="49090387">
                  <wp:extent cx="1675759" cy="3542030"/>
                  <wp:effectExtent l="0" t="0" r="1270" b="1270"/>
                  <wp:docPr id="18" name="Picture 2" descr="A close up of a map&#10;&#10;Description automatically generated">
                    <a:extLst xmlns:a="http://schemas.openxmlformats.org/drawingml/2006/main">
                      <a:ext uri="{FF2B5EF4-FFF2-40B4-BE49-F238E27FC236}">
                        <a16:creationId xmlns:a16="http://schemas.microsoft.com/office/drawing/2014/main" id="{C7BC71F8-088F-4068-8D51-70CA872F80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C7BC71F8-088F-4068-8D51-70CA872F807C}"/>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705161" cy="3604177"/>
                          </a:xfrm>
                          <a:prstGeom prst="rect">
                            <a:avLst/>
                          </a:prstGeom>
                        </pic:spPr>
                      </pic:pic>
                    </a:graphicData>
                  </a:graphic>
                </wp:inline>
              </w:drawing>
            </w:r>
          </w:p>
        </w:tc>
        <w:tc>
          <w:tcPr>
            <w:tcW w:w="4621" w:type="dxa"/>
          </w:tcPr>
          <w:p w14:paraId="2DE5045E" w14:textId="52148646" w:rsidR="00794026" w:rsidRDefault="00794026" w:rsidP="00794026">
            <w:pPr>
              <w:jc w:val="center"/>
              <w:rPr>
                <w:rFonts w:ascii="Garamond" w:eastAsia="SimSun" w:hAnsi="Garamond" w:cs="Times"/>
                <w:b/>
                <w:bCs/>
                <w:color w:val="333333"/>
              </w:rPr>
            </w:pPr>
            <w:r w:rsidRPr="00794026">
              <w:rPr>
                <w:rFonts w:ascii="Garamond" w:eastAsia="SimSun" w:hAnsi="Garamond" w:cs="Times"/>
                <w:b/>
                <w:bCs/>
                <w:noProof/>
                <w:color w:val="333333"/>
                <w:lang w:eastAsia="en-US"/>
              </w:rPr>
              <w:drawing>
                <wp:inline distT="0" distB="0" distL="0" distR="0" wp14:anchorId="78701C32" wp14:editId="6029CF50">
                  <wp:extent cx="1688668" cy="3542340"/>
                  <wp:effectExtent l="0" t="0" r="6985" b="1270"/>
                  <wp:docPr id="5" name="Picture 4" descr="A close up of a map&#10;&#10;Description automatically generated">
                    <a:extLst xmlns:a="http://schemas.openxmlformats.org/drawingml/2006/main">
                      <a:ext uri="{FF2B5EF4-FFF2-40B4-BE49-F238E27FC236}">
                        <a16:creationId xmlns:a16="http://schemas.microsoft.com/office/drawing/2014/main" id="{9FD24459-E36A-4332-9BAA-06DC69256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9FD24459-E36A-4332-9BAA-06DC6925614D}"/>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12617" cy="3592578"/>
                          </a:xfrm>
                          <a:prstGeom prst="rect">
                            <a:avLst/>
                          </a:prstGeom>
                        </pic:spPr>
                      </pic:pic>
                    </a:graphicData>
                  </a:graphic>
                </wp:inline>
              </w:drawing>
            </w:r>
          </w:p>
        </w:tc>
      </w:tr>
      <w:tr w:rsidR="00794026" w14:paraId="1A6DBF2D" w14:textId="77777777" w:rsidTr="00796560">
        <w:tc>
          <w:tcPr>
            <w:tcW w:w="4729" w:type="dxa"/>
          </w:tcPr>
          <w:p w14:paraId="091A968A" w14:textId="77777777" w:rsidR="00794026" w:rsidRPr="009679C9" w:rsidRDefault="00794026" w:rsidP="00485DFA">
            <w:pPr>
              <w:jc w:val="center"/>
              <w:rPr>
                <w:rFonts w:ascii="Garamond" w:eastAsia="SimSun" w:hAnsi="Garamond" w:cs="Times"/>
                <w:b/>
                <w:bCs/>
                <w:color w:val="333333"/>
              </w:rPr>
            </w:pPr>
            <w:r w:rsidRPr="00BA7279">
              <w:rPr>
                <w:rFonts w:ascii="Garamond" w:eastAsia="SimSun" w:hAnsi="Garamond" w:cs="Times"/>
                <w:b/>
                <w:bCs/>
                <w:color w:val="333333"/>
              </w:rPr>
              <w:t>Baseline</w:t>
            </w:r>
          </w:p>
        </w:tc>
        <w:tc>
          <w:tcPr>
            <w:tcW w:w="4621" w:type="dxa"/>
          </w:tcPr>
          <w:p w14:paraId="5C0DD9EA" w14:textId="77777777" w:rsidR="00794026" w:rsidRPr="009679C9" w:rsidRDefault="00794026"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794026" w14:paraId="1C10AA3D" w14:textId="77777777" w:rsidTr="00796560">
        <w:tc>
          <w:tcPr>
            <w:tcW w:w="9350" w:type="dxa"/>
            <w:gridSpan w:val="2"/>
          </w:tcPr>
          <w:p w14:paraId="7F4BDAAA" w14:textId="080E0910" w:rsidR="00794026" w:rsidRPr="009679C9" w:rsidRDefault="00794026" w:rsidP="00485DFA">
            <w:pPr>
              <w:jc w:val="center"/>
              <w:rPr>
                <w:rFonts w:ascii="Garamond" w:eastAsia="SimSun" w:hAnsi="Garamond" w:cs="Times"/>
                <w:b/>
                <w:bCs/>
                <w:color w:val="333333"/>
              </w:rPr>
            </w:pPr>
            <w:r w:rsidRPr="00794026">
              <w:rPr>
                <w:rFonts w:ascii="Garamond" w:eastAsia="SimSun" w:hAnsi="Garamond" w:cs="Times"/>
                <w:b/>
                <w:bCs/>
                <w:color w:val="333333"/>
              </w:rPr>
              <w:t>Malawi</w:t>
            </w:r>
            <w:r>
              <w:rPr>
                <w:rFonts w:ascii="Garamond" w:eastAsia="SimSun" w:hAnsi="Garamond" w:cs="Times"/>
                <w:b/>
                <w:bCs/>
                <w:color w:val="333333"/>
              </w:rPr>
              <w:t xml:space="preserve"> </w:t>
            </w:r>
            <w:proofErr w:type="spellStart"/>
            <w:r>
              <w:rPr>
                <w:rFonts w:ascii="Garamond" w:eastAsia="SimSun" w:hAnsi="Garamond" w:cs="Times"/>
                <w:b/>
                <w:bCs/>
                <w:color w:val="333333"/>
              </w:rPr>
              <w:t>rCSI</w:t>
            </w:r>
            <w:proofErr w:type="spellEnd"/>
          </w:p>
        </w:tc>
      </w:tr>
      <w:tr w:rsidR="00103D75" w14:paraId="60BF92BD" w14:textId="77777777" w:rsidTr="00796560">
        <w:tc>
          <w:tcPr>
            <w:tcW w:w="4729" w:type="dxa"/>
          </w:tcPr>
          <w:p w14:paraId="465FB103" w14:textId="334AAAC9" w:rsidR="00794026" w:rsidRDefault="00794026" w:rsidP="00794026">
            <w:pPr>
              <w:jc w:val="center"/>
              <w:rPr>
                <w:rFonts w:ascii="Garamond" w:eastAsia="SimSun" w:hAnsi="Garamond" w:cs="Times"/>
                <w:b/>
                <w:bCs/>
                <w:color w:val="333333"/>
              </w:rPr>
            </w:pPr>
            <w:r w:rsidRPr="00794026">
              <w:rPr>
                <w:rFonts w:ascii="Garamond" w:eastAsia="SimSun" w:hAnsi="Garamond" w:cs="Times"/>
                <w:b/>
                <w:bCs/>
                <w:noProof/>
                <w:color w:val="333333"/>
                <w:lang w:eastAsia="en-US"/>
              </w:rPr>
              <w:drawing>
                <wp:inline distT="0" distB="0" distL="0" distR="0" wp14:anchorId="52869E4F" wp14:editId="51D5370B">
                  <wp:extent cx="1383126" cy="3097464"/>
                  <wp:effectExtent l="0" t="0" r="7620" b="8255"/>
                  <wp:docPr id="19" name="Picture 3" descr="A close up of a map&#10;&#10;Description automatically generated">
                    <a:extLst xmlns:a="http://schemas.openxmlformats.org/drawingml/2006/main">
                      <a:ext uri="{FF2B5EF4-FFF2-40B4-BE49-F238E27FC236}">
                        <a16:creationId xmlns:a16="http://schemas.microsoft.com/office/drawing/2014/main" id="{F25F9004-C236-4371-91C3-02B7F1426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map&#10;&#10;Description automatically generated">
                            <a:extLst>
                              <a:ext uri="{FF2B5EF4-FFF2-40B4-BE49-F238E27FC236}">
                                <a16:creationId xmlns:a16="http://schemas.microsoft.com/office/drawing/2014/main" id="{F25F9004-C236-4371-91C3-02B7F1426A85}"/>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11761" cy="3161591"/>
                          </a:xfrm>
                          <a:prstGeom prst="rect">
                            <a:avLst/>
                          </a:prstGeom>
                        </pic:spPr>
                      </pic:pic>
                    </a:graphicData>
                  </a:graphic>
                </wp:inline>
              </w:drawing>
            </w:r>
          </w:p>
        </w:tc>
        <w:tc>
          <w:tcPr>
            <w:tcW w:w="4621" w:type="dxa"/>
          </w:tcPr>
          <w:p w14:paraId="6016AB89" w14:textId="1FC45D78" w:rsidR="00794026" w:rsidRDefault="00794026" w:rsidP="00794026">
            <w:pPr>
              <w:jc w:val="center"/>
              <w:rPr>
                <w:rFonts w:ascii="Garamond" w:eastAsia="SimSun" w:hAnsi="Garamond" w:cs="Times"/>
                <w:b/>
                <w:bCs/>
                <w:color w:val="333333"/>
              </w:rPr>
            </w:pPr>
            <w:r w:rsidRPr="00794026">
              <w:rPr>
                <w:rFonts w:ascii="Garamond" w:eastAsia="SimSun" w:hAnsi="Garamond" w:cs="Times"/>
                <w:b/>
                <w:bCs/>
                <w:noProof/>
                <w:color w:val="333333"/>
                <w:lang w:eastAsia="en-US"/>
              </w:rPr>
              <w:drawing>
                <wp:inline distT="0" distB="0" distL="0" distR="0" wp14:anchorId="4B42913F" wp14:editId="3CEBE342">
                  <wp:extent cx="1407400" cy="3096895"/>
                  <wp:effectExtent l="0" t="0" r="2540" b="8255"/>
                  <wp:docPr id="20" name="Picture 6" descr="A close up of a map&#10;&#10;Description automatically generated">
                    <a:extLst xmlns:a="http://schemas.openxmlformats.org/drawingml/2006/main">
                      <a:ext uri="{FF2B5EF4-FFF2-40B4-BE49-F238E27FC236}">
                        <a16:creationId xmlns:a16="http://schemas.microsoft.com/office/drawing/2014/main" id="{EFC0FC4F-FB34-4302-BFB8-2949C41BE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map&#10;&#10;Description automatically generated">
                            <a:extLst>
                              <a:ext uri="{FF2B5EF4-FFF2-40B4-BE49-F238E27FC236}">
                                <a16:creationId xmlns:a16="http://schemas.microsoft.com/office/drawing/2014/main" id="{EFC0FC4F-FB34-4302-BFB8-2949C41BEC2B}"/>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27575" cy="3141290"/>
                          </a:xfrm>
                          <a:prstGeom prst="rect">
                            <a:avLst/>
                          </a:prstGeom>
                        </pic:spPr>
                      </pic:pic>
                    </a:graphicData>
                  </a:graphic>
                </wp:inline>
              </w:drawing>
            </w:r>
          </w:p>
        </w:tc>
      </w:tr>
      <w:tr w:rsidR="00103D75" w14:paraId="451C6FB7" w14:textId="77777777" w:rsidTr="00796560">
        <w:tc>
          <w:tcPr>
            <w:tcW w:w="4729" w:type="dxa"/>
          </w:tcPr>
          <w:p w14:paraId="306D530C" w14:textId="77777777" w:rsidR="00794026" w:rsidRDefault="00794026" w:rsidP="00485DFA">
            <w:pPr>
              <w:tabs>
                <w:tab w:val="left" w:pos="944"/>
              </w:tabs>
              <w:jc w:val="center"/>
              <w:rPr>
                <w:rFonts w:ascii="Garamond" w:eastAsia="SimSun" w:hAnsi="Garamond" w:cs="Times"/>
                <w:b/>
                <w:bCs/>
                <w:color w:val="333333"/>
              </w:rPr>
            </w:pPr>
            <w:r w:rsidRPr="00BA7279">
              <w:rPr>
                <w:rFonts w:ascii="Garamond" w:eastAsia="SimSun" w:hAnsi="Garamond" w:cs="Times"/>
                <w:b/>
                <w:bCs/>
                <w:color w:val="333333"/>
              </w:rPr>
              <w:t>Baseline</w:t>
            </w:r>
          </w:p>
        </w:tc>
        <w:tc>
          <w:tcPr>
            <w:tcW w:w="4621" w:type="dxa"/>
          </w:tcPr>
          <w:p w14:paraId="6D17CCE5" w14:textId="77777777" w:rsidR="00794026" w:rsidRDefault="00794026"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794026" w14:paraId="07D19488" w14:textId="77777777" w:rsidTr="00796560">
        <w:tc>
          <w:tcPr>
            <w:tcW w:w="9350" w:type="dxa"/>
            <w:gridSpan w:val="2"/>
          </w:tcPr>
          <w:p w14:paraId="6EF6A980" w14:textId="77777777" w:rsidR="00794026" w:rsidRDefault="00794026" w:rsidP="00485DFA">
            <w:pPr>
              <w:rPr>
                <w:rFonts w:ascii="Garamond" w:eastAsia="SimSun" w:hAnsi="Garamond" w:cs="Times"/>
                <w:b/>
                <w:bCs/>
                <w:color w:val="333333"/>
              </w:rPr>
            </w:pPr>
            <w:r w:rsidRPr="00BA7279">
              <w:rPr>
                <w:rFonts w:ascii="Garamond" w:eastAsia="SimSun" w:hAnsi="Garamond" w:cs="Times"/>
                <w:b/>
                <w:bCs/>
                <w:noProof/>
                <w:color w:val="333333"/>
                <w:lang w:eastAsia="en-US"/>
              </w:rPr>
              <w:drawing>
                <wp:anchor distT="0" distB="0" distL="114300" distR="114300" simplePos="0" relativeHeight="251675648" behindDoc="1" locked="0" layoutInCell="1" allowOverlap="1" wp14:anchorId="5E0DE864" wp14:editId="30534B62">
                  <wp:simplePos x="0" y="0"/>
                  <wp:positionH relativeFrom="column">
                    <wp:posOffset>4034790</wp:posOffset>
                  </wp:positionH>
                  <wp:positionV relativeFrom="paragraph">
                    <wp:posOffset>635</wp:posOffset>
                  </wp:positionV>
                  <wp:extent cx="1398270" cy="1039495"/>
                  <wp:effectExtent l="0" t="0" r="0" b="8255"/>
                  <wp:wrapTight wrapText="bothSides">
                    <wp:wrapPolygon edited="0">
                      <wp:start x="0" y="0"/>
                      <wp:lineTo x="0" y="21376"/>
                      <wp:lineTo x="21188" y="21376"/>
                      <wp:lineTo x="21188" y="0"/>
                      <wp:lineTo x="0" y="0"/>
                    </wp:wrapPolygon>
                  </wp:wrapTight>
                  <wp:docPr id="17" name="Picture 8" descr="A screenshot of a cell phone&#10;&#10;Description automatically generated">
                    <a:extLst xmlns:a="http://schemas.openxmlformats.org/drawingml/2006/main">
                      <a:ext uri="{FF2B5EF4-FFF2-40B4-BE49-F238E27FC236}">
                        <a16:creationId xmlns:a16="http://schemas.microsoft.com/office/drawing/2014/main" id="{02F85714-33CB-4CEB-86C9-A5EFAB305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Description automatically generated">
                            <a:extLst>
                              <a:ext uri="{FF2B5EF4-FFF2-40B4-BE49-F238E27FC236}">
                                <a16:creationId xmlns:a16="http://schemas.microsoft.com/office/drawing/2014/main" id="{02F85714-33CB-4CEB-86C9-A5EFAB3056C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98270" cy="1039495"/>
                          </a:xfrm>
                          <a:prstGeom prst="rect">
                            <a:avLst/>
                          </a:prstGeom>
                        </pic:spPr>
                      </pic:pic>
                    </a:graphicData>
                  </a:graphic>
                  <wp14:sizeRelH relativeFrom="margin">
                    <wp14:pctWidth>0</wp14:pctWidth>
                  </wp14:sizeRelH>
                  <wp14:sizeRelV relativeFrom="margin">
                    <wp14:pctHeight>0</wp14:pctHeight>
                  </wp14:sizeRelV>
                </wp:anchor>
              </w:drawing>
            </w:r>
          </w:p>
        </w:tc>
      </w:tr>
    </w:tbl>
    <w:p w14:paraId="5183622F" w14:textId="77777777" w:rsidR="00D25C68" w:rsidRDefault="00D25C68" w:rsidP="00B759AF">
      <w:pPr>
        <w:jc w:val="center"/>
        <w:rPr>
          <w:rFonts w:ascii="Garamond" w:eastAsia="SimSun" w:hAnsi="Garamond" w:cs="Times"/>
          <w:b/>
          <w:bCs/>
          <w:color w:val="333333"/>
        </w:rPr>
      </w:pPr>
    </w:p>
    <w:p w14:paraId="69E401F1" w14:textId="045336B5" w:rsidR="00B759AF" w:rsidRDefault="00B759AF" w:rsidP="00B759AF">
      <w:pPr>
        <w:jc w:val="center"/>
        <w:rPr>
          <w:rFonts w:ascii="Garamond" w:eastAsia="SimSun" w:hAnsi="Garamond" w:cs="Times"/>
          <w:b/>
          <w:bCs/>
          <w:color w:val="333333"/>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4626"/>
      </w:tblGrid>
      <w:tr w:rsidR="003F7BAE" w:rsidRPr="002C2648" w14:paraId="05EABC5D" w14:textId="77777777" w:rsidTr="00485DFA">
        <w:tc>
          <w:tcPr>
            <w:tcW w:w="5000" w:type="pct"/>
            <w:gridSpan w:val="2"/>
          </w:tcPr>
          <w:p w14:paraId="0066125C" w14:textId="77777777" w:rsidR="003F7BAE" w:rsidRDefault="003F7BAE" w:rsidP="00D25C68">
            <w:pPr>
              <w:rPr>
                <w:rFonts w:ascii="Garamond" w:eastAsia="SimSun" w:hAnsi="Garamond" w:cs="Times"/>
                <w:b/>
                <w:bCs/>
                <w:color w:val="333333"/>
              </w:rPr>
            </w:pPr>
            <w:r w:rsidRPr="002C2648">
              <w:rPr>
                <w:rFonts w:ascii="Garamond" w:eastAsia="SimSun" w:hAnsi="Garamond" w:cs="Times"/>
                <w:b/>
                <w:bCs/>
                <w:color w:val="333333"/>
              </w:rPr>
              <w:t>Tanzania FCS</w:t>
            </w:r>
          </w:p>
          <w:p w14:paraId="1C230104" w14:textId="66DB0206" w:rsidR="00D25C68" w:rsidRPr="002C2648" w:rsidRDefault="00D25C68" w:rsidP="00D25C68">
            <w:pPr>
              <w:rPr>
                <w:rFonts w:ascii="Garamond" w:eastAsia="SimSun" w:hAnsi="Garamond" w:cs="Times"/>
                <w:b/>
                <w:bCs/>
                <w:color w:val="333333"/>
              </w:rPr>
            </w:pPr>
            <w:r>
              <w:rPr>
                <w:rFonts w:ascii="Garamond" w:eastAsia="SimSun" w:hAnsi="Garamond" w:cs="Times"/>
                <w:b/>
                <w:bCs/>
                <w:color w:val="333333"/>
              </w:rPr>
              <w:lastRenderedPageBreak/>
              <w:t>Fig. A5 Error Maps of Malawi</w:t>
            </w:r>
          </w:p>
        </w:tc>
      </w:tr>
      <w:tr w:rsidR="003F7BAE" w:rsidRPr="002C2648" w14:paraId="20C46FD9" w14:textId="77777777" w:rsidTr="00485DFA">
        <w:tc>
          <w:tcPr>
            <w:tcW w:w="5000" w:type="pct"/>
            <w:gridSpan w:val="2"/>
          </w:tcPr>
          <w:p w14:paraId="19490152" w14:textId="77777777" w:rsidR="003F7BAE" w:rsidRPr="002C2648" w:rsidRDefault="003F7BAE" w:rsidP="00485DFA">
            <w:pPr>
              <w:jc w:val="center"/>
              <w:rPr>
                <w:rFonts w:ascii="Garamond" w:eastAsia="SimSun" w:hAnsi="Garamond" w:cs="Times"/>
                <w:b/>
                <w:bCs/>
                <w:color w:val="333333"/>
              </w:rPr>
            </w:pPr>
          </w:p>
        </w:tc>
      </w:tr>
      <w:tr w:rsidR="003F7BAE" w:rsidRPr="002C2648" w14:paraId="2C6E5954" w14:textId="77777777" w:rsidTr="00485DFA">
        <w:tc>
          <w:tcPr>
            <w:tcW w:w="2529" w:type="pct"/>
          </w:tcPr>
          <w:p w14:paraId="2B038F21" w14:textId="77777777" w:rsidR="003F7BAE" w:rsidRPr="002C2648" w:rsidRDefault="003F7BAE" w:rsidP="00485DFA">
            <w:pPr>
              <w:rPr>
                <w:rFonts w:ascii="Garamond" w:eastAsia="SimSun" w:hAnsi="Garamond" w:cs="Times"/>
                <w:b/>
                <w:bCs/>
                <w:color w:val="333333"/>
              </w:rPr>
            </w:pPr>
            <w:r w:rsidRPr="002C2648">
              <w:rPr>
                <w:rFonts w:ascii="Garamond" w:eastAsia="SimSun" w:hAnsi="Garamond" w:cs="Times"/>
                <w:b/>
                <w:bCs/>
                <w:noProof/>
                <w:color w:val="333333"/>
                <w:lang w:eastAsia="en-US"/>
              </w:rPr>
              <w:drawing>
                <wp:inline distT="0" distB="0" distL="0" distR="0" wp14:anchorId="577D07B7" wp14:editId="729DEB3E">
                  <wp:extent cx="2914100" cy="2843092"/>
                  <wp:effectExtent l="0" t="0" r="635" b="0"/>
                  <wp:docPr id="3" name="Picture 2" descr="A picture containing text, map&#10;&#10;Description automatically generated">
                    <a:extLst xmlns:a="http://schemas.openxmlformats.org/drawingml/2006/main">
                      <a:ext uri="{FF2B5EF4-FFF2-40B4-BE49-F238E27FC236}">
                        <a16:creationId xmlns:a16="http://schemas.microsoft.com/office/drawing/2014/main" id="{F028F715-5C70-4B6C-A4D5-201E9FC40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map&#10;&#10;Description automatically generated">
                            <a:extLst>
                              <a:ext uri="{FF2B5EF4-FFF2-40B4-BE49-F238E27FC236}">
                                <a16:creationId xmlns:a16="http://schemas.microsoft.com/office/drawing/2014/main" id="{F028F715-5C70-4B6C-A4D5-201E9FC4080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31480" cy="2860048"/>
                          </a:xfrm>
                          <a:prstGeom prst="rect">
                            <a:avLst/>
                          </a:prstGeom>
                        </pic:spPr>
                      </pic:pic>
                    </a:graphicData>
                  </a:graphic>
                </wp:inline>
              </w:drawing>
            </w:r>
          </w:p>
        </w:tc>
        <w:tc>
          <w:tcPr>
            <w:tcW w:w="2471" w:type="pct"/>
          </w:tcPr>
          <w:p w14:paraId="4296C0C7" w14:textId="77777777" w:rsidR="003F7BAE" w:rsidRPr="002C2648" w:rsidRDefault="003F7BAE" w:rsidP="00485DFA">
            <w:pPr>
              <w:rPr>
                <w:rFonts w:ascii="Garamond" w:eastAsia="SimSun" w:hAnsi="Garamond" w:cs="Times"/>
                <w:b/>
                <w:bCs/>
                <w:color w:val="333333"/>
              </w:rPr>
            </w:pPr>
            <w:r w:rsidRPr="002C2648">
              <w:rPr>
                <w:rFonts w:ascii="Garamond" w:eastAsia="SimSun" w:hAnsi="Garamond" w:cs="Times"/>
                <w:b/>
                <w:bCs/>
                <w:noProof/>
                <w:color w:val="333333"/>
                <w:lang w:eastAsia="en-US"/>
              </w:rPr>
              <w:drawing>
                <wp:inline distT="0" distB="0" distL="0" distR="0" wp14:anchorId="2F569BB7" wp14:editId="28A08E6E">
                  <wp:extent cx="2871218" cy="2773936"/>
                  <wp:effectExtent l="0" t="0" r="5715" b="7620"/>
                  <wp:docPr id="6" name="Picture 5" descr="A picture containing text, map&#10;&#10;Description automatically generated">
                    <a:extLst xmlns:a="http://schemas.openxmlformats.org/drawingml/2006/main">
                      <a:ext uri="{FF2B5EF4-FFF2-40B4-BE49-F238E27FC236}">
                        <a16:creationId xmlns:a16="http://schemas.microsoft.com/office/drawing/2014/main" id="{A81731FB-4ACA-48C8-A3FA-775842155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 map&#10;&#10;Description automatically generated">
                            <a:extLst>
                              <a:ext uri="{FF2B5EF4-FFF2-40B4-BE49-F238E27FC236}">
                                <a16:creationId xmlns:a16="http://schemas.microsoft.com/office/drawing/2014/main" id="{A81731FB-4ACA-48C8-A3FA-7758421559E2}"/>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16018" cy="2817218"/>
                          </a:xfrm>
                          <a:prstGeom prst="rect">
                            <a:avLst/>
                          </a:prstGeom>
                        </pic:spPr>
                      </pic:pic>
                    </a:graphicData>
                  </a:graphic>
                </wp:inline>
              </w:drawing>
            </w:r>
          </w:p>
        </w:tc>
      </w:tr>
      <w:tr w:rsidR="003F7BAE" w:rsidRPr="002C2648" w14:paraId="7503455E" w14:textId="77777777" w:rsidTr="00485DFA">
        <w:tc>
          <w:tcPr>
            <w:tcW w:w="2529" w:type="pct"/>
          </w:tcPr>
          <w:p w14:paraId="2065A67D" w14:textId="77777777" w:rsidR="003F7BAE" w:rsidRPr="002C2648" w:rsidRDefault="003F7BAE" w:rsidP="00485DFA">
            <w:pPr>
              <w:jc w:val="center"/>
              <w:rPr>
                <w:rFonts w:ascii="Garamond" w:eastAsia="SimSun" w:hAnsi="Garamond" w:cs="Times"/>
                <w:b/>
                <w:bCs/>
                <w:color w:val="333333"/>
              </w:rPr>
            </w:pPr>
            <w:r w:rsidRPr="002C2648">
              <w:rPr>
                <w:rFonts w:ascii="Garamond" w:eastAsia="SimSun" w:hAnsi="Garamond" w:cs="Times"/>
                <w:b/>
                <w:bCs/>
                <w:color w:val="333333"/>
              </w:rPr>
              <w:t>Baseline</w:t>
            </w:r>
          </w:p>
        </w:tc>
        <w:tc>
          <w:tcPr>
            <w:tcW w:w="2471" w:type="pct"/>
          </w:tcPr>
          <w:p w14:paraId="76B0BB02" w14:textId="77777777" w:rsidR="003F7BAE" w:rsidRPr="002C2648" w:rsidRDefault="003F7BAE"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3F7BAE" w:rsidRPr="002C2648" w14:paraId="3BDA4EE9" w14:textId="77777777" w:rsidTr="00485DFA">
        <w:tc>
          <w:tcPr>
            <w:tcW w:w="5000" w:type="pct"/>
            <w:gridSpan w:val="2"/>
          </w:tcPr>
          <w:p w14:paraId="19891AEA" w14:textId="77777777" w:rsidR="003F7BAE" w:rsidRPr="002C2648" w:rsidRDefault="003F7BAE" w:rsidP="00485DFA">
            <w:pPr>
              <w:jc w:val="center"/>
              <w:rPr>
                <w:rFonts w:ascii="Garamond" w:eastAsia="SimSun" w:hAnsi="Garamond" w:cs="Times"/>
                <w:b/>
                <w:bCs/>
                <w:color w:val="333333"/>
              </w:rPr>
            </w:pPr>
          </w:p>
        </w:tc>
      </w:tr>
      <w:tr w:rsidR="003F7BAE" w:rsidRPr="002C2648" w14:paraId="6E91B896" w14:textId="77777777" w:rsidTr="00485DFA">
        <w:tc>
          <w:tcPr>
            <w:tcW w:w="5000" w:type="pct"/>
            <w:gridSpan w:val="2"/>
          </w:tcPr>
          <w:p w14:paraId="41121A8F" w14:textId="77777777" w:rsidR="003F7BAE" w:rsidRPr="002C2648" w:rsidRDefault="003F7BAE" w:rsidP="00485DFA">
            <w:pPr>
              <w:jc w:val="center"/>
              <w:rPr>
                <w:rFonts w:ascii="Garamond" w:eastAsia="SimSun" w:hAnsi="Garamond" w:cs="Times"/>
                <w:b/>
                <w:bCs/>
                <w:color w:val="333333"/>
              </w:rPr>
            </w:pPr>
            <w:r w:rsidRPr="002C2648">
              <w:rPr>
                <w:rFonts w:ascii="Garamond" w:eastAsia="SimSun" w:hAnsi="Garamond" w:cs="Times"/>
                <w:b/>
                <w:bCs/>
                <w:color w:val="333333"/>
              </w:rPr>
              <w:t xml:space="preserve">Tanzania </w:t>
            </w:r>
            <w:proofErr w:type="spellStart"/>
            <w:r w:rsidRPr="002C2648">
              <w:rPr>
                <w:rFonts w:ascii="Garamond" w:eastAsia="SimSun" w:hAnsi="Garamond" w:cs="Times"/>
                <w:b/>
                <w:bCs/>
                <w:color w:val="333333"/>
              </w:rPr>
              <w:t>rCSI</w:t>
            </w:r>
            <w:proofErr w:type="spellEnd"/>
          </w:p>
        </w:tc>
      </w:tr>
      <w:tr w:rsidR="003F7BAE" w:rsidRPr="002C2648" w14:paraId="67B8F05F" w14:textId="77777777" w:rsidTr="00485DFA">
        <w:tc>
          <w:tcPr>
            <w:tcW w:w="5000" w:type="pct"/>
            <w:gridSpan w:val="2"/>
          </w:tcPr>
          <w:p w14:paraId="67634E1F" w14:textId="77777777" w:rsidR="003F7BAE" w:rsidRPr="002C2648" w:rsidRDefault="003F7BAE" w:rsidP="00485DFA">
            <w:pPr>
              <w:jc w:val="center"/>
              <w:rPr>
                <w:rFonts w:ascii="Garamond" w:eastAsia="SimSun" w:hAnsi="Garamond" w:cs="Times"/>
                <w:b/>
                <w:bCs/>
                <w:color w:val="333333"/>
              </w:rPr>
            </w:pPr>
          </w:p>
        </w:tc>
      </w:tr>
      <w:tr w:rsidR="003F7BAE" w:rsidRPr="002C2648" w14:paraId="5035BEEA" w14:textId="77777777" w:rsidTr="00485DFA">
        <w:tc>
          <w:tcPr>
            <w:tcW w:w="2529" w:type="pct"/>
          </w:tcPr>
          <w:p w14:paraId="3CEA690B" w14:textId="77777777" w:rsidR="003F7BAE" w:rsidRPr="002C2648" w:rsidRDefault="003F7BAE" w:rsidP="00485DFA">
            <w:pPr>
              <w:rPr>
                <w:rFonts w:ascii="Garamond" w:eastAsia="SimSun" w:hAnsi="Garamond" w:cs="Times"/>
                <w:b/>
                <w:bCs/>
                <w:color w:val="333333"/>
              </w:rPr>
            </w:pPr>
            <w:r w:rsidRPr="002C2648">
              <w:rPr>
                <w:rFonts w:ascii="Garamond" w:eastAsia="SimSun" w:hAnsi="Garamond" w:cs="Times"/>
                <w:b/>
                <w:bCs/>
                <w:noProof/>
                <w:color w:val="333333"/>
                <w:lang w:eastAsia="en-US"/>
              </w:rPr>
              <w:drawing>
                <wp:inline distT="0" distB="0" distL="0" distR="0" wp14:anchorId="3284C85C" wp14:editId="2B074651">
                  <wp:extent cx="3010430" cy="2773936"/>
                  <wp:effectExtent l="0" t="0" r="0" b="7620"/>
                  <wp:docPr id="1" name="Picture 6" descr="A picture containing text, map&#10;&#10;Description automatically generated">
                    <a:extLst xmlns:a="http://schemas.openxmlformats.org/drawingml/2006/main">
                      <a:ext uri="{FF2B5EF4-FFF2-40B4-BE49-F238E27FC236}">
                        <a16:creationId xmlns:a16="http://schemas.microsoft.com/office/drawing/2014/main" id="{682915BB-0A27-497B-947D-F6A067EF8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map&#10;&#10;Description automatically generated">
                            <a:extLst>
                              <a:ext uri="{FF2B5EF4-FFF2-40B4-BE49-F238E27FC236}">
                                <a16:creationId xmlns:a16="http://schemas.microsoft.com/office/drawing/2014/main" id="{682915BB-0A27-497B-947D-F6A067EF86DF}"/>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21108" cy="2783775"/>
                          </a:xfrm>
                          <a:prstGeom prst="rect">
                            <a:avLst/>
                          </a:prstGeom>
                        </pic:spPr>
                      </pic:pic>
                    </a:graphicData>
                  </a:graphic>
                </wp:inline>
              </w:drawing>
            </w:r>
          </w:p>
        </w:tc>
        <w:tc>
          <w:tcPr>
            <w:tcW w:w="2471" w:type="pct"/>
          </w:tcPr>
          <w:p w14:paraId="07CCA07E" w14:textId="77777777" w:rsidR="003F7BAE" w:rsidRPr="002C2648" w:rsidRDefault="003F7BAE" w:rsidP="00485DFA">
            <w:pPr>
              <w:rPr>
                <w:rFonts w:ascii="Garamond" w:eastAsia="SimSun" w:hAnsi="Garamond" w:cs="Times"/>
                <w:b/>
                <w:bCs/>
                <w:color w:val="333333"/>
              </w:rPr>
            </w:pPr>
            <w:r w:rsidRPr="002C2648">
              <w:rPr>
                <w:rFonts w:ascii="Garamond" w:eastAsia="SimSun" w:hAnsi="Garamond" w:cs="Times"/>
                <w:b/>
                <w:bCs/>
                <w:noProof/>
                <w:color w:val="333333"/>
                <w:lang w:eastAsia="en-US"/>
              </w:rPr>
              <w:drawing>
                <wp:inline distT="0" distB="0" distL="0" distR="0" wp14:anchorId="5121638C" wp14:editId="08F4CEB3">
                  <wp:extent cx="2938004" cy="2773680"/>
                  <wp:effectExtent l="0" t="0" r="0" b="7620"/>
                  <wp:docPr id="4" name="Picture 3" descr="A picture containing text, map&#10;&#10;Description automatically generated">
                    <a:extLst xmlns:a="http://schemas.openxmlformats.org/drawingml/2006/main">
                      <a:ext uri="{FF2B5EF4-FFF2-40B4-BE49-F238E27FC236}">
                        <a16:creationId xmlns:a16="http://schemas.microsoft.com/office/drawing/2014/main" id="{A00BD536-A01E-4DB8-8D7B-5B674DBC45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map&#10;&#10;Description automatically generated">
                            <a:extLst>
                              <a:ext uri="{FF2B5EF4-FFF2-40B4-BE49-F238E27FC236}">
                                <a16:creationId xmlns:a16="http://schemas.microsoft.com/office/drawing/2014/main" id="{A00BD536-A01E-4DB8-8D7B-5B674DBC4527}"/>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49889" cy="2784900"/>
                          </a:xfrm>
                          <a:prstGeom prst="rect">
                            <a:avLst/>
                          </a:prstGeom>
                        </pic:spPr>
                      </pic:pic>
                    </a:graphicData>
                  </a:graphic>
                </wp:inline>
              </w:drawing>
            </w:r>
          </w:p>
        </w:tc>
      </w:tr>
      <w:tr w:rsidR="003F7BAE" w:rsidRPr="002C2648" w14:paraId="6A083001" w14:textId="77777777" w:rsidTr="00485DFA">
        <w:tc>
          <w:tcPr>
            <w:tcW w:w="2529" w:type="pct"/>
          </w:tcPr>
          <w:p w14:paraId="38E9F93D" w14:textId="77777777" w:rsidR="003F7BAE" w:rsidRPr="002C2648" w:rsidRDefault="003F7BAE" w:rsidP="00485DFA">
            <w:pPr>
              <w:tabs>
                <w:tab w:val="left" w:pos="944"/>
              </w:tabs>
              <w:jc w:val="center"/>
              <w:rPr>
                <w:rFonts w:ascii="Garamond" w:eastAsia="SimSun" w:hAnsi="Garamond" w:cs="Times"/>
                <w:b/>
                <w:bCs/>
                <w:color w:val="333333"/>
              </w:rPr>
            </w:pPr>
            <w:r w:rsidRPr="002C2648">
              <w:rPr>
                <w:rFonts w:ascii="Garamond" w:eastAsia="SimSun" w:hAnsi="Garamond" w:cs="Times"/>
                <w:b/>
                <w:bCs/>
                <w:color w:val="333333"/>
              </w:rPr>
              <w:t>Baseline</w:t>
            </w:r>
          </w:p>
        </w:tc>
        <w:tc>
          <w:tcPr>
            <w:tcW w:w="2471" w:type="pct"/>
          </w:tcPr>
          <w:p w14:paraId="030B7806" w14:textId="77777777" w:rsidR="003F7BAE" w:rsidRPr="002C2648" w:rsidRDefault="003F7BAE"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3F7BAE" w14:paraId="7D378F2F" w14:textId="77777777" w:rsidTr="00485DFA">
        <w:tc>
          <w:tcPr>
            <w:tcW w:w="5000" w:type="pct"/>
            <w:gridSpan w:val="2"/>
          </w:tcPr>
          <w:p w14:paraId="57268E8D" w14:textId="77777777" w:rsidR="003F7BAE" w:rsidRDefault="003F7BAE" w:rsidP="00485DFA">
            <w:pPr>
              <w:rPr>
                <w:rFonts w:ascii="Garamond" w:eastAsia="SimSun" w:hAnsi="Garamond" w:cs="Times"/>
                <w:b/>
                <w:bCs/>
                <w:color w:val="333333"/>
              </w:rPr>
            </w:pPr>
            <w:r w:rsidRPr="002C2648">
              <w:rPr>
                <w:rFonts w:ascii="Garamond" w:eastAsia="SimSun" w:hAnsi="Garamond" w:cs="Times"/>
                <w:b/>
                <w:bCs/>
                <w:noProof/>
                <w:color w:val="333333"/>
                <w:lang w:eastAsia="en-US"/>
              </w:rPr>
              <w:drawing>
                <wp:anchor distT="0" distB="0" distL="114300" distR="114300" simplePos="0" relativeHeight="251679744" behindDoc="1" locked="0" layoutInCell="1" allowOverlap="1" wp14:anchorId="32AA5E87" wp14:editId="4CF92F0B">
                  <wp:simplePos x="0" y="0"/>
                  <wp:positionH relativeFrom="column">
                    <wp:posOffset>4035260</wp:posOffset>
                  </wp:positionH>
                  <wp:positionV relativeFrom="paragraph">
                    <wp:posOffset>0</wp:posOffset>
                  </wp:positionV>
                  <wp:extent cx="1529080" cy="1136650"/>
                  <wp:effectExtent l="0" t="0" r="0" b="6350"/>
                  <wp:wrapTight wrapText="bothSides">
                    <wp:wrapPolygon edited="0">
                      <wp:start x="0" y="0"/>
                      <wp:lineTo x="0" y="21359"/>
                      <wp:lineTo x="21259" y="21359"/>
                      <wp:lineTo x="21259" y="0"/>
                      <wp:lineTo x="0" y="0"/>
                    </wp:wrapPolygon>
                  </wp:wrapTight>
                  <wp:docPr id="9" name="Picture 8" descr="A screenshot of a cell phone&#10;&#10;Description automatically generated">
                    <a:extLst xmlns:a="http://schemas.openxmlformats.org/drawingml/2006/main">
                      <a:ext uri="{FF2B5EF4-FFF2-40B4-BE49-F238E27FC236}">
                        <a16:creationId xmlns:a16="http://schemas.microsoft.com/office/drawing/2014/main" id="{02F85714-33CB-4CEB-86C9-A5EFAB305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Description automatically generated">
                            <a:extLst>
                              <a:ext uri="{FF2B5EF4-FFF2-40B4-BE49-F238E27FC236}">
                                <a16:creationId xmlns:a16="http://schemas.microsoft.com/office/drawing/2014/main" id="{02F85714-33CB-4CEB-86C9-A5EFAB3056C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529080" cy="1136650"/>
                          </a:xfrm>
                          <a:prstGeom prst="rect">
                            <a:avLst/>
                          </a:prstGeom>
                        </pic:spPr>
                      </pic:pic>
                    </a:graphicData>
                  </a:graphic>
                  <wp14:sizeRelH relativeFrom="margin">
                    <wp14:pctWidth>0</wp14:pctWidth>
                  </wp14:sizeRelH>
                  <wp14:sizeRelV relativeFrom="margin">
                    <wp14:pctHeight>0</wp14:pctHeight>
                  </wp14:sizeRelV>
                </wp:anchor>
              </w:drawing>
            </w:r>
          </w:p>
        </w:tc>
      </w:tr>
    </w:tbl>
    <w:p w14:paraId="7EF7484A" w14:textId="77777777" w:rsidR="000B1CD2" w:rsidRDefault="000B1CD2" w:rsidP="00752093">
      <w:pPr>
        <w:rPr>
          <w:rFonts w:ascii="Garamond" w:eastAsia="SimSun" w:hAnsi="Garamond" w:cs="Times"/>
          <w:b/>
          <w:bCs/>
          <w:color w:val="333333"/>
        </w:rPr>
      </w:pPr>
    </w:p>
    <w:p w14:paraId="1BD4E64B" w14:textId="26F6C389" w:rsidR="000D74F8" w:rsidRDefault="000D74F8">
      <w:pPr>
        <w:rPr>
          <w:rFonts w:ascii="Garamond" w:eastAsia="SimSun" w:hAnsi="Garamond" w:cs="Times"/>
          <w:b/>
          <w:bCs/>
          <w:color w:val="333333"/>
        </w:rPr>
      </w:pPr>
    </w:p>
    <w:p w14:paraId="63B817DD" w14:textId="287862DC" w:rsidR="0085720E" w:rsidRDefault="0085720E">
      <w:pPr>
        <w:rPr>
          <w:rFonts w:ascii="Garamond" w:eastAsia="SimSun" w:hAnsi="Garamond" w:cs="Times"/>
          <w:b/>
          <w:bCs/>
          <w:color w:val="333333"/>
        </w:rPr>
      </w:pPr>
    </w:p>
    <w:p w14:paraId="77F2B74F" w14:textId="1D59F253" w:rsidR="0085720E" w:rsidRDefault="0085720E" w:rsidP="0085720E">
      <w:pPr>
        <w:jc w:val="center"/>
        <w:rPr>
          <w:rFonts w:ascii="Garamond" w:eastAsia="SimSun" w:hAnsi="Garamond" w:cs="Times"/>
          <w:b/>
          <w:bCs/>
          <w:color w:val="333333"/>
        </w:rPr>
      </w:pPr>
      <w:r>
        <w:rPr>
          <w:rFonts w:ascii="Garamond" w:eastAsia="SimSun" w:hAnsi="Garamond" w:cs="Times"/>
          <w:b/>
          <w:bCs/>
          <w:color w:val="333333"/>
        </w:rPr>
        <w:t>Fig. A</w:t>
      </w:r>
      <w:r w:rsidR="00BF0B96">
        <w:rPr>
          <w:rFonts w:ascii="Garamond" w:eastAsia="SimSun" w:hAnsi="Garamond" w:cs="Times"/>
          <w:b/>
          <w:bCs/>
          <w:color w:val="333333"/>
        </w:rPr>
        <w:t>6</w:t>
      </w:r>
      <w:r>
        <w:rPr>
          <w:rFonts w:ascii="Garamond" w:eastAsia="SimSun" w:hAnsi="Garamond" w:cs="Times"/>
          <w:b/>
          <w:bCs/>
          <w:color w:val="333333"/>
        </w:rPr>
        <w:t xml:space="preserve"> Error Maps of</w:t>
      </w:r>
      <w:r w:rsidR="0091726B">
        <w:rPr>
          <w:rFonts w:ascii="Garamond" w:eastAsia="SimSun" w:hAnsi="Garamond" w:cs="Times"/>
          <w:b/>
          <w:bCs/>
          <w:color w:val="333333"/>
        </w:rPr>
        <w:t xml:space="preserve"> Tanzania</w:t>
      </w:r>
    </w:p>
    <w:p w14:paraId="2D756924" w14:textId="0C4F4E0B" w:rsidR="0085720E" w:rsidRDefault="0085720E">
      <w:pPr>
        <w:rPr>
          <w:rFonts w:ascii="Garamond" w:eastAsia="SimSun" w:hAnsi="Garamond" w:cs="Times"/>
          <w:b/>
          <w:bCs/>
          <w:color w:val="333333"/>
        </w:rPr>
      </w:pPr>
    </w:p>
    <w:p w14:paraId="5971A5CE" w14:textId="77777777" w:rsidR="0085720E" w:rsidRDefault="0085720E">
      <w:pPr>
        <w:rPr>
          <w:rFonts w:ascii="Garamond" w:eastAsia="SimSun" w:hAnsi="Garamond" w:cs="Times"/>
          <w:b/>
          <w:bCs/>
          <w:color w:val="33333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2"/>
        <w:gridCol w:w="4758"/>
      </w:tblGrid>
      <w:tr w:rsidR="000D74F8" w14:paraId="21E75717" w14:textId="77777777" w:rsidTr="00E630F0">
        <w:tc>
          <w:tcPr>
            <w:tcW w:w="9350" w:type="dxa"/>
            <w:gridSpan w:val="2"/>
          </w:tcPr>
          <w:p w14:paraId="51937B20" w14:textId="59ECDB58" w:rsidR="000D74F8" w:rsidRPr="009679C9" w:rsidRDefault="000D74F8" w:rsidP="00485DFA">
            <w:pPr>
              <w:jc w:val="center"/>
              <w:rPr>
                <w:rFonts w:ascii="Garamond" w:eastAsia="SimSun" w:hAnsi="Garamond" w:cs="Times"/>
                <w:b/>
                <w:bCs/>
                <w:color w:val="333333"/>
              </w:rPr>
            </w:pPr>
            <w:r>
              <w:rPr>
                <w:rFonts w:ascii="Garamond" w:eastAsia="SimSun" w:hAnsi="Garamond" w:cs="Times"/>
                <w:b/>
                <w:bCs/>
                <w:color w:val="333333"/>
              </w:rPr>
              <w:t>Uganda FCS</w:t>
            </w:r>
          </w:p>
        </w:tc>
      </w:tr>
      <w:tr w:rsidR="00103D75" w14:paraId="5F32D105" w14:textId="77777777" w:rsidTr="00E630F0">
        <w:tc>
          <w:tcPr>
            <w:tcW w:w="4843" w:type="dxa"/>
          </w:tcPr>
          <w:p w14:paraId="4304C660" w14:textId="008E22F6" w:rsidR="000D74F8" w:rsidRDefault="000D74F8" w:rsidP="00485DFA">
            <w:pPr>
              <w:tabs>
                <w:tab w:val="left" w:pos="2844"/>
              </w:tabs>
              <w:jc w:val="center"/>
              <w:rPr>
                <w:rFonts w:ascii="Garamond" w:eastAsia="SimSun" w:hAnsi="Garamond" w:cs="Times"/>
                <w:b/>
                <w:bCs/>
                <w:color w:val="333333"/>
              </w:rPr>
            </w:pPr>
            <w:r w:rsidRPr="000D74F8">
              <w:rPr>
                <w:rFonts w:ascii="Garamond" w:eastAsia="SimSun" w:hAnsi="Garamond" w:cs="Times"/>
                <w:b/>
                <w:bCs/>
                <w:noProof/>
                <w:color w:val="333333"/>
                <w:lang w:eastAsia="en-US"/>
              </w:rPr>
              <w:drawing>
                <wp:inline distT="0" distB="0" distL="0" distR="0" wp14:anchorId="67DFF209" wp14:editId="3B0D83F2">
                  <wp:extent cx="3164151" cy="3204242"/>
                  <wp:effectExtent l="0" t="0" r="0" b="0"/>
                  <wp:docPr id="27" name="Picture 18" descr="A close up of a map&#10;&#10;Description automatically generated">
                    <a:extLst xmlns:a="http://schemas.openxmlformats.org/drawingml/2006/main">
                      <a:ext uri="{FF2B5EF4-FFF2-40B4-BE49-F238E27FC236}">
                        <a16:creationId xmlns:a16="http://schemas.microsoft.com/office/drawing/2014/main" id="{CB5FDD50-AAC0-43FC-9F8F-6DED4AB0F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 up of a map&#10;&#10;Description automatically generated">
                            <a:extLst>
                              <a:ext uri="{FF2B5EF4-FFF2-40B4-BE49-F238E27FC236}">
                                <a16:creationId xmlns:a16="http://schemas.microsoft.com/office/drawing/2014/main" id="{CB5FDD50-AAC0-43FC-9F8F-6DED4AB0F749}"/>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176769" cy="3217020"/>
                          </a:xfrm>
                          <a:prstGeom prst="rect">
                            <a:avLst/>
                          </a:prstGeom>
                        </pic:spPr>
                      </pic:pic>
                    </a:graphicData>
                  </a:graphic>
                </wp:inline>
              </w:drawing>
            </w:r>
          </w:p>
        </w:tc>
        <w:tc>
          <w:tcPr>
            <w:tcW w:w="4507" w:type="dxa"/>
          </w:tcPr>
          <w:p w14:paraId="293B337B" w14:textId="18FAB65E" w:rsidR="000D74F8" w:rsidRDefault="000D74F8" w:rsidP="00485DFA">
            <w:pPr>
              <w:jc w:val="center"/>
              <w:rPr>
                <w:rFonts w:ascii="Garamond" w:eastAsia="SimSun" w:hAnsi="Garamond" w:cs="Times"/>
                <w:b/>
                <w:bCs/>
                <w:color w:val="333333"/>
              </w:rPr>
            </w:pPr>
            <w:r w:rsidRPr="000D74F8">
              <w:rPr>
                <w:rFonts w:ascii="Garamond" w:eastAsia="SimSun" w:hAnsi="Garamond" w:cs="Times"/>
                <w:b/>
                <w:bCs/>
                <w:noProof/>
                <w:color w:val="333333"/>
                <w:lang w:eastAsia="en-US"/>
              </w:rPr>
              <w:drawing>
                <wp:inline distT="0" distB="0" distL="0" distR="0" wp14:anchorId="6532EF7D" wp14:editId="2C4E4ECF">
                  <wp:extent cx="3269098" cy="3204210"/>
                  <wp:effectExtent l="0" t="0" r="7620" b="0"/>
                  <wp:docPr id="11" name="Picture 10" descr="A picture containing text, map&#10;&#10;Description automatically generated">
                    <a:extLst xmlns:a="http://schemas.openxmlformats.org/drawingml/2006/main">
                      <a:ext uri="{FF2B5EF4-FFF2-40B4-BE49-F238E27FC236}">
                        <a16:creationId xmlns:a16="http://schemas.microsoft.com/office/drawing/2014/main" id="{A4B5590B-4CE3-43E7-A0DD-BB69F91C9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text, map&#10;&#10;Description automatically generated">
                            <a:extLst>
                              <a:ext uri="{FF2B5EF4-FFF2-40B4-BE49-F238E27FC236}">
                                <a16:creationId xmlns:a16="http://schemas.microsoft.com/office/drawing/2014/main" id="{A4B5590B-4CE3-43E7-A0DD-BB69F91C9C2C}"/>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299887" cy="3234388"/>
                          </a:xfrm>
                          <a:prstGeom prst="rect">
                            <a:avLst/>
                          </a:prstGeom>
                        </pic:spPr>
                      </pic:pic>
                    </a:graphicData>
                  </a:graphic>
                </wp:inline>
              </w:drawing>
            </w:r>
          </w:p>
        </w:tc>
      </w:tr>
      <w:tr w:rsidR="00E630F0" w14:paraId="79B43D45" w14:textId="77777777" w:rsidTr="00E630F0">
        <w:tc>
          <w:tcPr>
            <w:tcW w:w="4843" w:type="dxa"/>
          </w:tcPr>
          <w:p w14:paraId="3B8996C4" w14:textId="77777777" w:rsidR="000D74F8" w:rsidRPr="009679C9" w:rsidRDefault="000D74F8" w:rsidP="00485DFA">
            <w:pPr>
              <w:jc w:val="center"/>
              <w:rPr>
                <w:rFonts w:ascii="Garamond" w:eastAsia="SimSun" w:hAnsi="Garamond" w:cs="Times"/>
                <w:b/>
                <w:bCs/>
                <w:color w:val="333333"/>
              </w:rPr>
            </w:pPr>
            <w:r w:rsidRPr="00BA7279">
              <w:rPr>
                <w:rFonts w:ascii="Garamond" w:eastAsia="SimSun" w:hAnsi="Garamond" w:cs="Times"/>
                <w:b/>
                <w:bCs/>
                <w:color w:val="333333"/>
              </w:rPr>
              <w:t>Baseline</w:t>
            </w:r>
          </w:p>
        </w:tc>
        <w:tc>
          <w:tcPr>
            <w:tcW w:w="4507" w:type="dxa"/>
          </w:tcPr>
          <w:p w14:paraId="2869B0E6" w14:textId="77777777" w:rsidR="000D74F8" w:rsidRPr="009679C9" w:rsidRDefault="000D74F8" w:rsidP="00485DFA">
            <w:pPr>
              <w:jc w:val="center"/>
              <w:rPr>
                <w:rFonts w:ascii="Garamond" w:eastAsia="SimSun" w:hAnsi="Garamond" w:cs="Times"/>
                <w:b/>
                <w:bCs/>
                <w:color w:val="333333"/>
              </w:rPr>
            </w:pPr>
            <w:r w:rsidRPr="00BA7279">
              <w:rPr>
                <w:rFonts w:ascii="Garamond" w:eastAsia="SimSun" w:hAnsi="Garamond" w:cs="Times"/>
                <w:b/>
                <w:bCs/>
                <w:color w:val="333333"/>
              </w:rPr>
              <w:t>ML + oversample</w:t>
            </w:r>
          </w:p>
        </w:tc>
      </w:tr>
      <w:tr w:rsidR="000D74F8" w14:paraId="5D5DC55E" w14:textId="77777777" w:rsidTr="00E630F0">
        <w:tc>
          <w:tcPr>
            <w:tcW w:w="9350" w:type="dxa"/>
            <w:gridSpan w:val="2"/>
          </w:tcPr>
          <w:p w14:paraId="1784D14A" w14:textId="77777777" w:rsidR="000D74F8" w:rsidRDefault="000D74F8" w:rsidP="00485DFA">
            <w:pPr>
              <w:rPr>
                <w:rFonts w:ascii="Garamond" w:eastAsia="SimSun" w:hAnsi="Garamond" w:cs="Times"/>
                <w:b/>
                <w:bCs/>
                <w:color w:val="333333"/>
              </w:rPr>
            </w:pPr>
            <w:r w:rsidRPr="00BA7279">
              <w:rPr>
                <w:rFonts w:ascii="Garamond" w:eastAsia="SimSun" w:hAnsi="Garamond" w:cs="Times"/>
                <w:b/>
                <w:bCs/>
                <w:noProof/>
                <w:color w:val="333333"/>
                <w:lang w:eastAsia="en-US"/>
              </w:rPr>
              <w:drawing>
                <wp:anchor distT="0" distB="0" distL="114300" distR="114300" simplePos="0" relativeHeight="251677696" behindDoc="1" locked="0" layoutInCell="1" allowOverlap="1" wp14:anchorId="33EE864C" wp14:editId="60A2E826">
                  <wp:simplePos x="0" y="0"/>
                  <wp:positionH relativeFrom="column">
                    <wp:posOffset>4034790</wp:posOffset>
                  </wp:positionH>
                  <wp:positionV relativeFrom="paragraph">
                    <wp:posOffset>635</wp:posOffset>
                  </wp:positionV>
                  <wp:extent cx="1398270" cy="1039495"/>
                  <wp:effectExtent l="0" t="0" r="0" b="8255"/>
                  <wp:wrapTight wrapText="bothSides">
                    <wp:wrapPolygon edited="0">
                      <wp:start x="0" y="0"/>
                      <wp:lineTo x="0" y="21376"/>
                      <wp:lineTo x="21188" y="21376"/>
                      <wp:lineTo x="21188" y="0"/>
                      <wp:lineTo x="0" y="0"/>
                    </wp:wrapPolygon>
                  </wp:wrapTight>
                  <wp:docPr id="25" name="Picture 8" descr="A screenshot of a cell phone&#10;&#10;Description automatically generated">
                    <a:extLst xmlns:a="http://schemas.openxmlformats.org/drawingml/2006/main">
                      <a:ext uri="{FF2B5EF4-FFF2-40B4-BE49-F238E27FC236}">
                        <a16:creationId xmlns:a16="http://schemas.microsoft.com/office/drawing/2014/main" id="{02F85714-33CB-4CEB-86C9-A5EFAB305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Description automatically generated">
                            <a:extLst>
                              <a:ext uri="{FF2B5EF4-FFF2-40B4-BE49-F238E27FC236}">
                                <a16:creationId xmlns:a16="http://schemas.microsoft.com/office/drawing/2014/main" id="{02F85714-33CB-4CEB-86C9-A5EFAB3056C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98270" cy="1039495"/>
                          </a:xfrm>
                          <a:prstGeom prst="rect">
                            <a:avLst/>
                          </a:prstGeom>
                        </pic:spPr>
                      </pic:pic>
                    </a:graphicData>
                  </a:graphic>
                  <wp14:sizeRelH relativeFrom="margin">
                    <wp14:pctWidth>0</wp14:pctWidth>
                  </wp14:sizeRelH>
                  <wp14:sizeRelV relativeFrom="margin">
                    <wp14:pctHeight>0</wp14:pctHeight>
                  </wp14:sizeRelV>
                </wp:anchor>
              </w:drawing>
            </w:r>
          </w:p>
        </w:tc>
      </w:tr>
    </w:tbl>
    <w:p w14:paraId="4D782FF7" w14:textId="0D449A02" w:rsidR="009679C9" w:rsidRDefault="009679C9">
      <w:pPr>
        <w:rPr>
          <w:rFonts w:ascii="Garamond" w:eastAsia="SimSun" w:hAnsi="Garamond" w:cs="Times"/>
          <w:b/>
          <w:bCs/>
          <w:color w:val="333333"/>
        </w:rPr>
      </w:pPr>
    </w:p>
    <w:p w14:paraId="1E8F6519" w14:textId="326AEC83" w:rsidR="004F307D" w:rsidRDefault="004F307D" w:rsidP="004F307D">
      <w:pPr>
        <w:jc w:val="center"/>
        <w:rPr>
          <w:rFonts w:ascii="Garamond" w:eastAsia="SimSun" w:hAnsi="Garamond" w:cs="Times"/>
          <w:b/>
          <w:bCs/>
          <w:color w:val="333333"/>
        </w:rPr>
      </w:pPr>
      <w:r>
        <w:rPr>
          <w:rFonts w:ascii="Garamond" w:eastAsia="SimSun" w:hAnsi="Garamond" w:cs="Times"/>
          <w:b/>
          <w:bCs/>
          <w:color w:val="333333"/>
        </w:rPr>
        <w:t>Fig. A</w:t>
      </w:r>
      <w:r w:rsidR="00BF0B96">
        <w:rPr>
          <w:rFonts w:ascii="Garamond" w:eastAsia="SimSun" w:hAnsi="Garamond" w:cs="Times"/>
          <w:b/>
          <w:bCs/>
          <w:color w:val="333333"/>
        </w:rPr>
        <w:t>7</w:t>
      </w:r>
      <w:r>
        <w:rPr>
          <w:rFonts w:ascii="Garamond" w:eastAsia="SimSun" w:hAnsi="Garamond" w:cs="Times"/>
          <w:b/>
          <w:bCs/>
          <w:color w:val="333333"/>
        </w:rPr>
        <w:t xml:space="preserve"> Error Maps of Uganda</w:t>
      </w:r>
    </w:p>
    <w:p w14:paraId="6EFC4022" w14:textId="77777777" w:rsidR="00F477F8" w:rsidRDefault="00F477F8">
      <w:pPr>
        <w:rPr>
          <w:rFonts w:ascii="Garamond" w:eastAsia="SimSun" w:hAnsi="Garamond" w:cs="Times"/>
          <w:b/>
          <w:bCs/>
          <w:color w:val="333333"/>
        </w:rPr>
      </w:pPr>
    </w:p>
    <w:p w14:paraId="59B2F1F1" w14:textId="77777777" w:rsidR="003F5565" w:rsidRDefault="003F5565" w:rsidP="003F5565">
      <w:pPr>
        <w:rPr>
          <w:rFonts w:ascii="Garamond" w:eastAsia="SimSun" w:hAnsi="Garamond" w:cs="Times"/>
          <w:b/>
          <w:bCs/>
          <w:color w:val="333333"/>
        </w:rPr>
      </w:pPr>
    </w:p>
    <w:p w14:paraId="1A859049" w14:textId="77777777" w:rsidR="003F5565" w:rsidRDefault="003F5565" w:rsidP="003F5565">
      <w:pPr>
        <w:ind w:left="2160" w:firstLine="720"/>
        <w:rPr>
          <w:rFonts w:ascii="Garamond" w:eastAsia="SimSun" w:hAnsi="Garamond" w:cs="Times"/>
          <w:b/>
          <w:bCs/>
          <w:color w:val="333333"/>
        </w:rPr>
      </w:pPr>
    </w:p>
    <w:p w14:paraId="6AF701FE" w14:textId="5ABC1127" w:rsidR="003F5565" w:rsidRDefault="003F5565" w:rsidP="0015585C">
      <w:pPr>
        <w:ind w:firstLine="720"/>
        <w:rPr>
          <w:rFonts w:ascii="Garamond" w:eastAsia="SimSun" w:hAnsi="Garamond" w:cs="Times"/>
          <w:b/>
          <w:bCs/>
          <w:color w:val="333333"/>
        </w:rPr>
      </w:pPr>
      <w:r>
        <w:rPr>
          <w:rFonts w:ascii="Garamond" w:eastAsia="SimSun" w:hAnsi="Garamond" w:cs="Times"/>
          <w:b/>
          <w:bCs/>
          <w:color w:val="333333"/>
        </w:rPr>
        <w:t xml:space="preserve">Fig. A8 household level </w:t>
      </w:r>
      <w:r w:rsidR="004508F8">
        <w:rPr>
          <w:rFonts w:ascii="Garamond" w:eastAsia="SimSun" w:hAnsi="Garamond" w:cs="Times"/>
          <w:b/>
          <w:bCs/>
          <w:color w:val="333333"/>
        </w:rPr>
        <w:t xml:space="preserve">results </w:t>
      </w:r>
    </w:p>
    <w:p w14:paraId="6EC44471" w14:textId="7A82A25A" w:rsidR="00CE0039" w:rsidRDefault="004508F8">
      <w:pPr>
        <w:rPr>
          <w:rFonts w:ascii="Garamond" w:eastAsia="SimSun" w:hAnsi="Garamond" w:cs="Times"/>
          <w:b/>
          <w:bCs/>
          <w:color w:val="333333"/>
        </w:rPr>
      </w:pPr>
      <w:r>
        <w:rPr>
          <w:rFonts w:ascii="Garamond" w:eastAsia="SimSun" w:hAnsi="Garamond" w:cs="Times"/>
          <w:b/>
          <w:bCs/>
          <w:color w:val="333333"/>
        </w:rPr>
        <w:br w:type="page"/>
      </w:r>
    </w:p>
    <w:p w14:paraId="2E88BCBF" w14:textId="77777777" w:rsidR="00F477F8" w:rsidRDefault="00F477F8">
      <w:pPr>
        <w:rPr>
          <w:rFonts w:ascii="Garamond" w:eastAsia="SimSun" w:hAnsi="Garamond" w:cs="Times"/>
          <w:b/>
          <w:bCs/>
          <w:color w:val="333333"/>
        </w:rPr>
      </w:pPr>
    </w:p>
    <w:p w14:paraId="6A1544FB" w14:textId="0ACE924D" w:rsidR="00B65264" w:rsidRPr="00BF7061" w:rsidRDefault="00B65264" w:rsidP="009C1655">
      <w:pPr>
        <w:spacing w:line="480" w:lineRule="auto"/>
        <w:rPr>
          <w:rFonts w:ascii="Garamond" w:eastAsia="SimSun" w:hAnsi="Garamond" w:cs="Times"/>
          <w:color w:val="333333"/>
        </w:rPr>
      </w:pPr>
      <w:r w:rsidRPr="00BF7061">
        <w:rPr>
          <w:rFonts w:ascii="Garamond" w:eastAsia="SimSun" w:hAnsi="Garamond" w:cs="Times"/>
          <w:b/>
          <w:bCs/>
          <w:color w:val="333333"/>
        </w:rPr>
        <w:t>References</w:t>
      </w:r>
    </w:p>
    <w:p w14:paraId="4D0436B6" w14:textId="77777777" w:rsidR="00B65264" w:rsidRPr="00BF7061" w:rsidRDefault="00B65264" w:rsidP="009C1655">
      <w:pPr>
        <w:spacing w:line="480" w:lineRule="auto"/>
        <w:ind w:left="720" w:hanging="360"/>
        <w:rPr>
          <w:rFonts w:ascii="Garamond" w:eastAsia="SimSun" w:hAnsi="Garamond"/>
          <w:color w:val="333333"/>
          <w:sz w:val="22"/>
        </w:rPr>
      </w:pPr>
      <w:proofErr w:type="spellStart"/>
      <w:r w:rsidRPr="00BF7061">
        <w:rPr>
          <w:rFonts w:ascii="Garamond" w:eastAsia="SimSun" w:hAnsi="Garamond"/>
          <w:color w:val="333333"/>
          <w:sz w:val="22"/>
        </w:rPr>
        <w:t>Babenko</w:t>
      </w:r>
      <w:proofErr w:type="spellEnd"/>
      <w:r w:rsidRPr="00BF7061">
        <w:rPr>
          <w:rFonts w:ascii="Garamond" w:eastAsia="SimSun" w:hAnsi="Garamond"/>
          <w:color w:val="333333"/>
          <w:sz w:val="22"/>
        </w:rPr>
        <w:t xml:space="preserve">, Boris, et al. "Poverty Mapping Using Convolutional Neural Networks Trained on High and Medium Resolution Satellite Images, With an Application in Mexico." </w:t>
      </w:r>
      <w:proofErr w:type="spellStart"/>
      <w:r w:rsidRPr="00BF7061">
        <w:rPr>
          <w:rFonts w:ascii="Garamond" w:eastAsia="SimSun" w:hAnsi="Garamond"/>
          <w:i/>
          <w:iCs/>
          <w:color w:val="333333"/>
          <w:sz w:val="22"/>
        </w:rPr>
        <w:t>arXiv</w:t>
      </w:r>
      <w:proofErr w:type="spellEnd"/>
      <w:r w:rsidRPr="00BF7061">
        <w:rPr>
          <w:rFonts w:ascii="Garamond" w:eastAsia="SimSun" w:hAnsi="Garamond"/>
          <w:i/>
          <w:iCs/>
          <w:color w:val="333333"/>
          <w:sz w:val="22"/>
        </w:rPr>
        <w:t xml:space="preserve"> preprint arXiv:1711.06323</w:t>
      </w:r>
      <w:r w:rsidRPr="00BF7061">
        <w:rPr>
          <w:rFonts w:ascii="Garamond" w:eastAsia="SimSun" w:hAnsi="Garamond"/>
          <w:color w:val="333333"/>
          <w:sz w:val="22"/>
        </w:rPr>
        <w:t xml:space="preserve"> (2017).</w:t>
      </w:r>
    </w:p>
    <w:p w14:paraId="35B3C2AD"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Barrett, Christopher B., and Derek Headey. "A proposal for measuring resilience in a risky world." (2014).</w:t>
      </w:r>
    </w:p>
    <w:p w14:paraId="4C404987"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Beegle, Kathleen, et al. </w:t>
      </w:r>
      <w:r w:rsidRPr="00BF7061">
        <w:rPr>
          <w:rFonts w:ascii="Garamond" w:eastAsia="SimSun" w:hAnsi="Garamond"/>
          <w:i/>
          <w:iCs/>
          <w:color w:val="333333"/>
          <w:sz w:val="22"/>
        </w:rPr>
        <w:t>Poverty in a rising Africa</w:t>
      </w:r>
      <w:r w:rsidRPr="00BF7061">
        <w:rPr>
          <w:rFonts w:ascii="Garamond" w:eastAsia="SimSun" w:hAnsi="Garamond"/>
          <w:color w:val="333333"/>
          <w:sz w:val="22"/>
        </w:rPr>
        <w:t>. The World Bank, 2016.</w:t>
      </w:r>
    </w:p>
    <w:p w14:paraId="5951A259" w14:textId="77777777" w:rsidR="00B65264" w:rsidRPr="00BF7061" w:rsidRDefault="00B65264" w:rsidP="009C1655">
      <w:pPr>
        <w:spacing w:line="480" w:lineRule="auto"/>
        <w:ind w:left="1080" w:hanging="720"/>
        <w:rPr>
          <w:rFonts w:ascii="Garamond" w:eastAsia="SimSun" w:hAnsi="Garamond"/>
          <w:color w:val="333333"/>
          <w:sz w:val="22"/>
        </w:rPr>
      </w:pPr>
      <w:proofErr w:type="spellStart"/>
      <w:r w:rsidRPr="00BF7061">
        <w:rPr>
          <w:rFonts w:ascii="Garamond" w:eastAsia="SimSun" w:hAnsi="Garamond"/>
          <w:color w:val="333333"/>
          <w:sz w:val="22"/>
        </w:rPr>
        <w:t>Blumenstock</w:t>
      </w:r>
      <w:proofErr w:type="spellEnd"/>
      <w:r w:rsidRPr="00BF7061">
        <w:rPr>
          <w:rFonts w:ascii="Garamond" w:eastAsia="SimSun" w:hAnsi="Garamond"/>
          <w:color w:val="333333"/>
          <w:sz w:val="22"/>
        </w:rPr>
        <w:t xml:space="preserve">, Joshua, Gabriel </w:t>
      </w:r>
      <w:proofErr w:type="spellStart"/>
      <w:r w:rsidRPr="00BF7061">
        <w:rPr>
          <w:rFonts w:ascii="Garamond" w:eastAsia="SimSun" w:hAnsi="Garamond"/>
          <w:color w:val="333333"/>
          <w:sz w:val="22"/>
        </w:rPr>
        <w:t>Cadamuro</w:t>
      </w:r>
      <w:proofErr w:type="spellEnd"/>
      <w:r w:rsidRPr="00BF7061">
        <w:rPr>
          <w:rFonts w:ascii="Garamond" w:eastAsia="SimSun" w:hAnsi="Garamond"/>
          <w:color w:val="333333"/>
          <w:sz w:val="22"/>
        </w:rPr>
        <w:t xml:space="preserve">, and Robert On. "Predicting poverty and wealth from mobile phone metadata." </w:t>
      </w:r>
      <w:r w:rsidRPr="00BF7061">
        <w:rPr>
          <w:rFonts w:ascii="Garamond" w:eastAsia="SimSun" w:hAnsi="Garamond"/>
          <w:i/>
          <w:iCs/>
          <w:color w:val="333333"/>
          <w:sz w:val="22"/>
        </w:rPr>
        <w:t>Science</w:t>
      </w:r>
      <w:r w:rsidRPr="00BF7061">
        <w:rPr>
          <w:rFonts w:ascii="Garamond" w:eastAsia="SimSun" w:hAnsi="Garamond"/>
          <w:color w:val="333333"/>
          <w:sz w:val="22"/>
        </w:rPr>
        <w:t xml:space="preserve"> 350.6264 (2015): 1073-1076.</w:t>
      </w:r>
    </w:p>
    <w:p w14:paraId="2BCE1629" w14:textId="77777777" w:rsidR="00B65264" w:rsidRPr="00BF7061" w:rsidRDefault="00B65264" w:rsidP="009C1655">
      <w:pPr>
        <w:spacing w:line="480" w:lineRule="auto"/>
        <w:ind w:left="1080" w:hanging="720"/>
        <w:rPr>
          <w:rFonts w:ascii="Garamond" w:eastAsia="SimSun" w:hAnsi="Garamond"/>
          <w:color w:val="333333"/>
          <w:sz w:val="22"/>
        </w:rPr>
      </w:pPr>
      <w:proofErr w:type="spellStart"/>
      <w:r w:rsidRPr="00BF7061">
        <w:rPr>
          <w:rFonts w:ascii="Garamond" w:eastAsia="SimSun" w:hAnsi="Garamond"/>
          <w:color w:val="333333"/>
          <w:sz w:val="22"/>
        </w:rPr>
        <w:t>Castelluccio</w:t>
      </w:r>
      <w:proofErr w:type="spellEnd"/>
      <w:r w:rsidRPr="00BF7061">
        <w:rPr>
          <w:rFonts w:ascii="Garamond" w:eastAsia="SimSun" w:hAnsi="Garamond"/>
          <w:color w:val="333333"/>
          <w:sz w:val="22"/>
        </w:rPr>
        <w:t xml:space="preserve">, Marco, et al. "Land use classification in remote sensing images by convolutional neural networks." </w:t>
      </w:r>
      <w:proofErr w:type="spellStart"/>
      <w:r w:rsidRPr="00BF7061">
        <w:rPr>
          <w:rFonts w:ascii="Garamond" w:eastAsia="SimSun" w:hAnsi="Garamond"/>
          <w:i/>
          <w:iCs/>
          <w:color w:val="333333"/>
          <w:sz w:val="22"/>
        </w:rPr>
        <w:t>arXiv</w:t>
      </w:r>
      <w:proofErr w:type="spellEnd"/>
      <w:r w:rsidRPr="00BF7061">
        <w:rPr>
          <w:rFonts w:ascii="Garamond" w:eastAsia="SimSun" w:hAnsi="Garamond"/>
          <w:i/>
          <w:iCs/>
          <w:color w:val="333333"/>
          <w:sz w:val="22"/>
        </w:rPr>
        <w:t xml:space="preserve"> preprint arXiv:1508.00092</w:t>
      </w:r>
      <w:r w:rsidRPr="00BF7061">
        <w:rPr>
          <w:rFonts w:ascii="Garamond" w:eastAsia="SimSun" w:hAnsi="Garamond"/>
          <w:color w:val="333333"/>
          <w:sz w:val="22"/>
        </w:rPr>
        <w:t xml:space="preserve"> (2015).</w:t>
      </w:r>
    </w:p>
    <w:p w14:paraId="1C34F6F7"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Chen, Derek. "Temporal Poverty Prediction using Satellite Imagery." (2017)</w:t>
      </w:r>
    </w:p>
    <w:p w14:paraId="36F333ED"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Chen, Xi, and William D. Nordhaus. "Using luminosity data as a proxy for economic statistics." </w:t>
      </w:r>
      <w:r w:rsidRPr="00BF7061">
        <w:rPr>
          <w:rFonts w:ascii="Garamond" w:eastAsia="SimSun" w:hAnsi="Garamond"/>
          <w:i/>
          <w:iCs/>
          <w:color w:val="333333"/>
          <w:sz w:val="22"/>
        </w:rPr>
        <w:t>Proceedings of the National Academy of Sciences</w:t>
      </w:r>
      <w:r w:rsidRPr="00BF7061">
        <w:rPr>
          <w:rFonts w:ascii="Garamond" w:eastAsia="SimSun" w:hAnsi="Garamond"/>
          <w:color w:val="333333"/>
          <w:sz w:val="22"/>
        </w:rPr>
        <w:t xml:space="preserve"> 108.21 (2011): 8589-8594.</w:t>
      </w:r>
    </w:p>
    <w:p w14:paraId="2B1BEEE7" w14:textId="0AC3F552"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Dang, Hai-Anh, Dean Jolliffe, and </w:t>
      </w:r>
      <w:proofErr w:type="spellStart"/>
      <w:r w:rsidRPr="00BF7061">
        <w:rPr>
          <w:rFonts w:ascii="Garamond" w:eastAsia="SimSun" w:hAnsi="Garamond"/>
          <w:color w:val="333333"/>
          <w:sz w:val="22"/>
        </w:rPr>
        <w:t>Calogero</w:t>
      </w:r>
      <w:proofErr w:type="spellEnd"/>
      <w:r w:rsidRPr="00BF7061">
        <w:rPr>
          <w:rFonts w:ascii="Garamond" w:eastAsia="SimSun" w:hAnsi="Garamond"/>
          <w:color w:val="333333"/>
          <w:sz w:val="22"/>
        </w:rPr>
        <w:t xml:space="preserve"> </w:t>
      </w:r>
      <w:proofErr w:type="spellStart"/>
      <w:r w:rsidRPr="00BF7061">
        <w:rPr>
          <w:rFonts w:ascii="Garamond" w:eastAsia="SimSun" w:hAnsi="Garamond"/>
          <w:color w:val="333333"/>
          <w:sz w:val="22"/>
        </w:rPr>
        <w:t>Carletto</w:t>
      </w:r>
      <w:proofErr w:type="spellEnd"/>
      <w:r w:rsidRPr="00BF7061">
        <w:rPr>
          <w:rFonts w:ascii="Garamond" w:eastAsia="SimSun" w:hAnsi="Garamond"/>
          <w:color w:val="333333"/>
          <w:sz w:val="22"/>
        </w:rPr>
        <w:t>. "Data gaps, data incomparability, and data imputation: a review of poverty measurement methods for data-scarce environments." (2017).</w:t>
      </w:r>
    </w:p>
    <w:p w14:paraId="1AA70EE7" w14:textId="7C149DC9" w:rsidR="00567E28" w:rsidRPr="00567E28" w:rsidRDefault="00567E28" w:rsidP="009C1655">
      <w:pPr>
        <w:spacing w:line="480" w:lineRule="auto"/>
        <w:ind w:left="1080" w:hanging="720"/>
        <w:rPr>
          <w:rFonts w:ascii="Garamond" w:eastAsia="SimSun" w:hAnsi="Garamond"/>
          <w:color w:val="333333"/>
          <w:szCs w:val="28"/>
        </w:rPr>
      </w:pPr>
      <w:r w:rsidRPr="00567E28">
        <w:rPr>
          <w:rFonts w:ascii="Garamond" w:hAnsi="Garamond" w:cs="Arial"/>
          <w:color w:val="222222"/>
          <w:sz w:val="22"/>
          <w:szCs w:val="22"/>
          <w:shd w:val="clear" w:color="auto" w:fill="FFFFFF"/>
        </w:rPr>
        <w:t xml:space="preserve">Davis, Jesse, and Mark </w:t>
      </w:r>
      <w:proofErr w:type="spellStart"/>
      <w:r w:rsidRPr="00567E28">
        <w:rPr>
          <w:rFonts w:ascii="Garamond" w:hAnsi="Garamond" w:cs="Arial"/>
          <w:color w:val="222222"/>
          <w:sz w:val="22"/>
          <w:szCs w:val="22"/>
          <w:shd w:val="clear" w:color="auto" w:fill="FFFFFF"/>
        </w:rPr>
        <w:t>Goadrich</w:t>
      </w:r>
      <w:proofErr w:type="spellEnd"/>
      <w:r w:rsidRPr="00567E28">
        <w:rPr>
          <w:rFonts w:ascii="Garamond" w:hAnsi="Garamond" w:cs="Arial"/>
          <w:color w:val="222222"/>
          <w:sz w:val="22"/>
          <w:szCs w:val="22"/>
          <w:shd w:val="clear" w:color="auto" w:fill="FFFFFF"/>
        </w:rPr>
        <w:t>. "The relationship between Precision-Recall and ROC curves." </w:t>
      </w:r>
      <w:r w:rsidRPr="00567E28">
        <w:rPr>
          <w:rFonts w:ascii="Garamond" w:hAnsi="Garamond" w:cs="Arial"/>
          <w:i/>
          <w:iCs/>
          <w:color w:val="222222"/>
          <w:sz w:val="22"/>
          <w:szCs w:val="22"/>
          <w:shd w:val="clear" w:color="auto" w:fill="FFFFFF"/>
        </w:rPr>
        <w:t>Proceedings of the 23rd international conference on Machine learning</w:t>
      </w:r>
      <w:r w:rsidRPr="00567E28">
        <w:rPr>
          <w:rFonts w:ascii="Garamond" w:hAnsi="Garamond" w:cs="Arial"/>
          <w:color w:val="222222"/>
          <w:sz w:val="22"/>
          <w:szCs w:val="22"/>
          <w:shd w:val="clear" w:color="auto" w:fill="FFFFFF"/>
        </w:rPr>
        <w:t>. 2006.</w:t>
      </w:r>
    </w:p>
    <w:p w14:paraId="69A8EBA8" w14:textId="45B2F578"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Donaldson, Dave, and Adam Storeygard. "The view from above: Applications of satellite data in economics." </w:t>
      </w:r>
      <w:r w:rsidRPr="00BF7061">
        <w:rPr>
          <w:rFonts w:ascii="Garamond" w:eastAsia="SimSun" w:hAnsi="Garamond"/>
          <w:i/>
          <w:iCs/>
          <w:color w:val="333333"/>
          <w:sz w:val="22"/>
        </w:rPr>
        <w:t>Journal of Economic Perspectives</w:t>
      </w:r>
      <w:r w:rsidRPr="00BF7061">
        <w:rPr>
          <w:rFonts w:ascii="Garamond" w:eastAsia="SimSun" w:hAnsi="Garamond"/>
          <w:color w:val="333333"/>
          <w:sz w:val="22"/>
        </w:rPr>
        <w:t xml:space="preserve"> 30.4 (2016): 171-98.</w:t>
      </w:r>
    </w:p>
    <w:p w14:paraId="7D7FC725" w14:textId="4563F9FD" w:rsidR="00ED25C2" w:rsidRPr="00BF7061" w:rsidRDefault="00ED25C2" w:rsidP="009C1655">
      <w:pPr>
        <w:spacing w:line="480" w:lineRule="auto"/>
        <w:ind w:left="1080" w:hanging="720"/>
        <w:rPr>
          <w:rFonts w:ascii="Garamond" w:eastAsia="SimSun" w:hAnsi="Garamond"/>
          <w:color w:val="333333"/>
          <w:sz w:val="22"/>
        </w:rPr>
      </w:pPr>
      <w:r w:rsidRPr="00ED25C2">
        <w:rPr>
          <w:rFonts w:ascii="Garamond" w:eastAsia="SimSun" w:hAnsi="Garamond"/>
          <w:color w:val="333333"/>
          <w:sz w:val="22"/>
        </w:rPr>
        <w:t xml:space="preserve">Elkan, Charles. "The foundations of cost-sensitive learning." In </w:t>
      </w:r>
      <w:r w:rsidRPr="00ED25C2">
        <w:rPr>
          <w:rFonts w:ascii="Garamond" w:eastAsia="SimSun" w:hAnsi="Garamond"/>
          <w:i/>
          <w:iCs/>
          <w:color w:val="333333"/>
          <w:sz w:val="22"/>
        </w:rPr>
        <w:t>International joint conference on artificial intelligence</w:t>
      </w:r>
      <w:r w:rsidRPr="00ED25C2">
        <w:rPr>
          <w:rFonts w:ascii="Garamond" w:eastAsia="SimSun" w:hAnsi="Garamond"/>
          <w:color w:val="333333"/>
          <w:sz w:val="22"/>
        </w:rPr>
        <w:t>, vol. 17, no. 1, pp. 973-978. Lawrence Erlbaum Associates Ltd, 2001.</w:t>
      </w:r>
    </w:p>
    <w:p w14:paraId="106580C6" w14:textId="411B130C"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Engstrom, Ryan, Jonathan Hersh, and David Newhouse. "Poverty from space: using high-resolution satellite imagery for estimating economic well-being." (2017).</w:t>
      </w:r>
    </w:p>
    <w:p w14:paraId="7DF0333A" w14:textId="77777777" w:rsidR="00162904" w:rsidRPr="00162904" w:rsidRDefault="00162904" w:rsidP="009C1655">
      <w:pPr>
        <w:spacing w:line="480" w:lineRule="auto"/>
        <w:ind w:left="1080" w:hanging="720"/>
        <w:rPr>
          <w:rFonts w:ascii="Garamond" w:eastAsia="SimSun" w:hAnsi="Garamond"/>
          <w:color w:val="333333"/>
          <w:szCs w:val="28"/>
        </w:rPr>
      </w:pPr>
      <w:r w:rsidRPr="00162904">
        <w:rPr>
          <w:rFonts w:ascii="Garamond" w:hAnsi="Garamond" w:cs="Arial"/>
          <w:color w:val="222222"/>
          <w:sz w:val="22"/>
          <w:szCs w:val="22"/>
          <w:shd w:val="clear" w:color="auto" w:fill="FFFFFF"/>
        </w:rPr>
        <w:t>Sasaki, Yutaka. "The Truth of the F-Measure. 2007." (2007).</w:t>
      </w:r>
      <w:r w:rsidRPr="00162904">
        <w:rPr>
          <w:rFonts w:ascii="Garamond" w:eastAsia="SimSun" w:hAnsi="Garamond"/>
          <w:color w:val="333333"/>
          <w:szCs w:val="28"/>
        </w:rPr>
        <w:t xml:space="preserve"> </w:t>
      </w:r>
    </w:p>
    <w:p w14:paraId="2109DF42" w14:textId="524A0D61"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Head, Andrew, et al. "Can Human Development be Measured with Satellite </w:t>
      </w:r>
      <w:r w:rsidR="009C1655" w:rsidRPr="00BF7061">
        <w:rPr>
          <w:rFonts w:ascii="Garamond" w:eastAsia="SimSun" w:hAnsi="Garamond"/>
          <w:color w:val="333333"/>
          <w:sz w:val="22"/>
        </w:rPr>
        <w:t>Imagery?</w:t>
      </w:r>
      <w:r w:rsidRPr="00BF7061">
        <w:rPr>
          <w:rFonts w:ascii="Garamond" w:eastAsia="SimSun" w:hAnsi="Garamond"/>
          <w:color w:val="333333"/>
          <w:sz w:val="22"/>
        </w:rPr>
        <w:t xml:space="preserve">" </w:t>
      </w:r>
      <w:r w:rsidRPr="00BF7061">
        <w:rPr>
          <w:rFonts w:ascii="Garamond" w:eastAsia="SimSun" w:hAnsi="Garamond"/>
          <w:i/>
          <w:iCs/>
          <w:color w:val="333333"/>
          <w:sz w:val="22"/>
        </w:rPr>
        <w:t>Proceedings of the Ninth International Conference on Information and Communication Technologies and Development</w:t>
      </w:r>
      <w:r w:rsidRPr="00BF7061">
        <w:rPr>
          <w:rFonts w:ascii="Garamond" w:eastAsia="SimSun" w:hAnsi="Garamond"/>
          <w:color w:val="333333"/>
          <w:sz w:val="22"/>
        </w:rPr>
        <w:t>. ACM, 2017.</w:t>
      </w:r>
    </w:p>
    <w:p w14:paraId="1B4A7B92" w14:textId="576BBF1C" w:rsidR="006F2A40" w:rsidRPr="006F2A40" w:rsidRDefault="00F23150" w:rsidP="00F23150">
      <w:pPr>
        <w:ind w:left="360"/>
        <w:rPr>
          <w:rFonts w:ascii="Garamond" w:eastAsia="SimSun" w:hAnsi="Garamond"/>
          <w:color w:val="333333"/>
          <w:sz w:val="22"/>
        </w:rPr>
      </w:pPr>
      <w:r w:rsidRPr="00F23150">
        <w:rPr>
          <w:rFonts w:ascii="Garamond" w:eastAsia="SimSun" w:hAnsi="Garamond"/>
          <w:color w:val="333333"/>
          <w:sz w:val="22"/>
        </w:rPr>
        <w:lastRenderedPageBreak/>
        <w:t xml:space="preserve">He, </w:t>
      </w:r>
      <w:proofErr w:type="spellStart"/>
      <w:r w:rsidRPr="00F23150">
        <w:rPr>
          <w:rFonts w:ascii="Garamond" w:eastAsia="SimSun" w:hAnsi="Garamond"/>
          <w:color w:val="333333"/>
          <w:sz w:val="22"/>
        </w:rPr>
        <w:t>Haibo</w:t>
      </w:r>
      <w:proofErr w:type="spellEnd"/>
      <w:r w:rsidRPr="00F23150">
        <w:rPr>
          <w:rFonts w:ascii="Garamond" w:eastAsia="SimSun" w:hAnsi="Garamond"/>
          <w:color w:val="333333"/>
          <w:sz w:val="22"/>
        </w:rPr>
        <w:t xml:space="preserve">, and </w:t>
      </w:r>
      <w:proofErr w:type="spellStart"/>
      <w:r w:rsidRPr="00F23150">
        <w:rPr>
          <w:rFonts w:ascii="Garamond" w:eastAsia="SimSun" w:hAnsi="Garamond"/>
          <w:color w:val="333333"/>
          <w:sz w:val="22"/>
        </w:rPr>
        <w:t>Yunqian</w:t>
      </w:r>
      <w:proofErr w:type="spellEnd"/>
      <w:r w:rsidRPr="00F23150">
        <w:rPr>
          <w:rFonts w:ascii="Garamond" w:eastAsia="SimSun" w:hAnsi="Garamond"/>
          <w:color w:val="333333"/>
          <w:sz w:val="22"/>
        </w:rPr>
        <w:t xml:space="preserve"> Ma, eds. Imbalanced learning: foundations, algorithms, and applications. </w:t>
      </w:r>
      <w:r w:rsidRPr="00F23150">
        <w:rPr>
          <w:rFonts w:ascii="Garamond" w:eastAsia="SimSun" w:hAnsi="Garamond"/>
          <w:i/>
          <w:iCs/>
          <w:color w:val="333333"/>
          <w:sz w:val="22"/>
        </w:rPr>
        <w:t>John Wiley &amp; Sons</w:t>
      </w:r>
      <w:r w:rsidRPr="00F23150">
        <w:rPr>
          <w:rFonts w:ascii="Garamond" w:eastAsia="SimSun" w:hAnsi="Garamond"/>
          <w:color w:val="333333"/>
          <w:sz w:val="22"/>
        </w:rPr>
        <w:t>, 2013.</w:t>
      </w:r>
    </w:p>
    <w:p w14:paraId="00391263" w14:textId="77777777" w:rsidR="006F2A40" w:rsidRPr="00BF7061" w:rsidRDefault="006F2A40" w:rsidP="009C1655">
      <w:pPr>
        <w:spacing w:line="480" w:lineRule="auto"/>
        <w:ind w:left="1080" w:hanging="720"/>
        <w:rPr>
          <w:rFonts w:ascii="Garamond" w:eastAsia="SimSun" w:hAnsi="Garamond"/>
          <w:color w:val="333333"/>
          <w:sz w:val="22"/>
        </w:rPr>
      </w:pPr>
    </w:p>
    <w:p w14:paraId="12C6AAB7"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Henderson, J. Vernon, Adam Storeygard, and David N. Weil. "Measuring economic growth from outer space." </w:t>
      </w:r>
      <w:r w:rsidRPr="00BF7061">
        <w:rPr>
          <w:rFonts w:ascii="Garamond" w:eastAsia="SimSun" w:hAnsi="Garamond"/>
          <w:i/>
          <w:iCs/>
          <w:color w:val="333333"/>
          <w:sz w:val="22"/>
        </w:rPr>
        <w:t>American economic review</w:t>
      </w:r>
      <w:r w:rsidRPr="00BF7061">
        <w:rPr>
          <w:rFonts w:ascii="Garamond" w:eastAsia="SimSun" w:hAnsi="Garamond"/>
          <w:color w:val="333333"/>
          <w:sz w:val="22"/>
        </w:rPr>
        <w:t xml:space="preserve"> 102.2 (2012): 994-1028.</w:t>
      </w:r>
    </w:p>
    <w:p w14:paraId="6A8FE9BF" w14:textId="77777777" w:rsidR="00B65264" w:rsidRPr="00BF7061"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Jean, Neal, et al. "Combining satellite imagery and machine learning to predict poverty." </w:t>
      </w:r>
      <w:r w:rsidRPr="00BF7061">
        <w:rPr>
          <w:rFonts w:ascii="Garamond" w:eastAsia="SimSun" w:hAnsi="Garamond"/>
          <w:i/>
          <w:iCs/>
          <w:color w:val="333333"/>
          <w:sz w:val="22"/>
        </w:rPr>
        <w:t>Science</w:t>
      </w:r>
      <w:r w:rsidRPr="00BF7061">
        <w:rPr>
          <w:rFonts w:ascii="Garamond" w:eastAsia="SimSun" w:hAnsi="Garamond"/>
          <w:color w:val="333333"/>
          <w:sz w:val="22"/>
        </w:rPr>
        <w:t xml:space="preserve"> 353.6301 (2016): 790-794.</w:t>
      </w:r>
    </w:p>
    <w:p w14:paraId="2E07383A" w14:textId="78BF4046" w:rsidR="00B65264" w:rsidRDefault="00B65264" w:rsidP="009C1655">
      <w:pPr>
        <w:spacing w:line="480" w:lineRule="auto"/>
        <w:ind w:left="1080" w:hanging="720"/>
        <w:rPr>
          <w:rFonts w:ascii="Garamond" w:eastAsia="SimSun" w:hAnsi="Garamond"/>
          <w:color w:val="333333"/>
          <w:sz w:val="22"/>
        </w:rPr>
      </w:pPr>
      <w:proofErr w:type="spellStart"/>
      <w:r w:rsidRPr="00BF7061">
        <w:rPr>
          <w:rFonts w:ascii="Garamond" w:eastAsia="SimSun" w:hAnsi="Garamond"/>
          <w:color w:val="333333"/>
          <w:sz w:val="22"/>
        </w:rPr>
        <w:t>Kussul</w:t>
      </w:r>
      <w:proofErr w:type="spellEnd"/>
      <w:r w:rsidRPr="00BF7061">
        <w:rPr>
          <w:rFonts w:ascii="Garamond" w:eastAsia="SimSun" w:hAnsi="Garamond"/>
          <w:color w:val="333333"/>
          <w:sz w:val="22"/>
        </w:rPr>
        <w:t xml:space="preserve">, </w:t>
      </w:r>
      <w:proofErr w:type="spellStart"/>
      <w:r w:rsidRPr="00BF7061">
        <w:rPr>
          <w:rFonts w:ascii="Garamond" w:eastAsia="SimSun" w:hAnsi="Garamond"/>
          <w:color w:val="333333"/>
          <w:sz w:val="22"/>
        </w:rPr>
        <w:t>Nataliia</w:t>
      </w:r>
      <w:proofErr w:type="spellEnd"/>
      <w:r w:rsidRPr="00BF7061">
        <w:rPr>
          <w:rFonts w:ascii="Garamond" w:eastAsia="SimSun" w:hAnsi="Garamond"/>
          <w:color w:val="333333"/>
          <w:sz w:val="22"/>
        </w:rPr>
        <w:t xml:space="preserve">, et al. "Deep learning classification of land cover and crop types using remote sensing data." </w:t>
      </w:r>
      <w:r w:rsidRPr="00BF7061">
        <w:rPr>
          <w:rFonts w:ascii="Garamond" w:eastAsia="SimSun" w:hAnsi="Garamond"/>
          <w:i/>
          <w:iCs/>
          <w:color w:val="333333"/>
          <w:sz w:val="22"/>
        </w:rPr>
        <w:t>IEEE Geoscience and Remote Sensing Letters</w:t>
      </w:r>
      <w:r w:rsidRPr="00BF7061">
        <w:rPr>
          <w:rFonts w:ascii="Garamond" w:eastAsia="SimSun" w:hAnsi="Garamond"/>
          <w:color w:val="333333"/>
          <w:sz w:val="22"/>
        </w:rPr>
        <w:t xml:space="preserve"> 14.5 (2017): 778-782.</w:t>
      </w:r>
    </w:p>
    <w:p w14:paraId="5C11C679" w14:textId="38382EC7" w:rsidR="00FD7F5C" w:rsidRPr="00FD7F5C" w:rsidRDefault="00FD7F5C" w:rsidP="009C1655">
      <w:pPr>
        <w:spacing w:line="480" w:lineRule="auto"/>
        <w:ind w:left="1080" w:hanging="720"/>
        <w:rPr>
          <w:rFonts w:ascii="Garamond" w:eastAsia="SimSun" w:hAnsi="Garamond"/>
          <w:color w:val="333333"/>
          <w:szCs w:val="28"/>
        </w:rPr>
      </w:pPr>
      <w:r w:rsidRPr="00FD7F5C">
        <w:rPr>
          <w:rFonts w:ascii="Garamond" w:hAnsi="Garamond" w:cs="Arial"/>
          <w:color w:val="222222"/>
          <w:sz w:val="22"/>
          <w:szCs w:val="22"/>
          <w:shd w:val="clear" w:color="auto" w:fill="FFFFFF"/>
        </w:rPr>
        <w:t xml:space="preserve">Maxwell, Daniel, </w:t>
      </w:r>
      <w:proofErr w:type="spellStart"/>
      <w:r w:rsidRPr="00FD7F5C">
        <w:rPr>
          <w:rFonts w:ascii="Garamond" w:hAnsi="Garamond" w:cs="Arial"/>
          <w:color w:val="222222"/>
          <w:sz w:val="22"/>
          <w:szCs w:val="22"/>
          <w:shd w:val="clear" w:color="auto" w:fill="FFFFFF"/>
        </w:rPr>
        <w:t>Bapu</w:t>
      </w:r>
      <w:proofErr w:type="spellEnd"/>
      <w:r w:rsidRPr="00FD7F5C">
        <w:rPr>
          <w:rFonts w:ascii="Garamond" w:hAnsi="Garamond" w:cs="Arial"/>
          <w:color w:val="222222"/>
          <w:sz w:val="22"/>
          <w:szCs w:val="22"/>
          <w:shd w:val="clear" w:color="auto" w:fill="FFFFFF"/>
        </w:rPr>
        <w:t xml:space="preserve"> </w:t>
      </w:r>
      <w:proofErr w:type="spellStart"/>
      <w:r w:rsidRPr="00FD7F5C">
        <w:rPr>
          <w:rFonts w:ascii="Garamond" w:hAnsi="Garamond" w:cs="Arial"/>
          <w:color w:val="222222"/>
          <w:sz w:val="22"/>
          <w:szCs w:val="22"/>
          <w:shd w:val="clear" w:color="auto" w:fill="FFFFFF"/>
        </w:rPr>
        <w:t>Vaitla</w:t>
      </w:r>
      <w:proofErr w:type="spellEnd"/>
      <w:r w:rsidRPr="00FD7F5C">
        <w:rPr>
          <w:rFonts w:ascii="Garamond" w:hAnsi="Garamond" w:cs="Arial"/>
          <w:color w:val="222222"/>
          <w:sz w:val="22"/>
          <w:szCs w:val="22"/>
          <w:shd w:val="clear" w:color="auto" w:fill="FFFFFF"/>
        </w:rPr>
        <w:t>, and Jennifer Coates. "How do indicators of household food insecurity measure up? An empirical comparison from Ethiopia." </w:t>
      </w:r>
      <w:r w:rsidRPr="00FD7F5C">
        <w:rPr>
          <w:rFonts w:ascii="Garamond" w:hAnsi="Garamond" w:cs="Arial"/>
          <w:i/>
          <w:iCs/>
          <w:color w:val="222222"/>
          <w:sz w:val="22"/>
          <w:szCs w:val="22"/>
          <w:shd w:val="clear" w:color="auto" w:fill="FFFFFF"/>
        </w:rPr>
        <w:t>Food Policy</w:t>
      </w:r>
      <w:r w:rsidRPr="00FD7F5C">
        <w:rPr>
          <w:rFonts w:ascii="Garamond" w:hAnsi="Garamond" w:cs="Arial"/>
          <w:color w:val="222222"/>
          <w:sz w:val="22"/>
          <w:szCs w:val="22"/>
          <w:shd w:val="clear" w:color="auto" w:fill="FFFFFF"/>
        </w:rPr>
        <w:t> 47 (2014): 107-116.</w:t>
      </w:r>
    </w:p>
    <w:p w14:paraId="08796588" w14:textId="38382EC7" w:rsidR="004760BE" w:rsidRPr="000A5EB2" w:rsidRDefault="004760BE" w:rsidP="004760BE">
      <w:pPr>
        <w:spacing w:line="480" w:lineRule="auto"/>
        <w:ind w:left="360"/>
        <w:rPr>
          <w:rFonts w:ascii="Garamond" w:eastAsiaTheme="minorEastAsia" w:hAnsi="Garamond"/>
          <w:sz w:val="22"/>
          <w:szCs w:val="22"/>
          <w:shd w:val="clear" w:color="auto" w:fill="FFFFFF"/>
        </w:rPr>
      </w:pPr>
      <w:r w:rsidRPr="004760BE">
        <w:rPr>
          <w:rFonts w:ascii="Garamond" w:hAnsi="Garamond"/>
          <w:sz w:val="22"/>
          <w:szCs w:val="22"/>
          <w:shd w:val="clear" w:color="auto" w:fill="FFFFFF"/>
        </w:rPr>
        <w:t xml:space="preserve">Meyer, Hanna, Christoph </w:t>
      </w:r>
      <w:proofErr w:type="spellStart"/>
      <w:r w:rsidRPr="004760BE">
        <w:rPr>
          <w:rFonts w:ascii="Garamond" w:hAnsi="Garamond"/>
          <w:sz w:val="22"/>
          <w:szCs w:val="22"/>
          <w:shd w:val="clear" w:color="auto" w:fill="FFFFFF"/>
        </w:rPr>
        <w:t>Reudenbach</w:t>
      </w:r>
      <w:proofErr w:type="spellEnd"/>
      <w:r w:rsidRPr="004760BE">
        <w:rPr>
          <w:rFonts w:ascii="Garamond" w:hAnsi="Garamond"/>
          <w:sz w:val="22"/>
          <w:szCs w:val="22"/>
          <w:shd w:val="clear" w:color="auto" w:fill="FFFFFF"/>
        </w:rPr>
        <w:t xml:space="preserve">, Tomislav </w:t>
      </w:r>
      <w:proofErr w:type="spellStart"/>
      <w:r w:rsidRPr="004760BE">
        <w:rPr>
          <w:rFonts w:ascii="Garamond" w:hAnsi="Garamond"/>
          <w:sz w:val="22"/>
          <w:szCs w:val="22"/>
          <w:shd w:val="clear" w:color="auto" w:fill="FFFFFF"/>
        </w:rPr>
        <w:t>Hengl</w:t>
      </w:r>
      <w:proofErr w:type="spellEnd"/>
      <w:r w:rsidRPr="004760BE">
        <w:rPr>
          <w:rFonts w:ascii="Garamond" w:hAnsi="Garamond"/>
          <w:sz w:val="22"/>
          <w:szCs w:val="22"/>
          <w:shd w:val="clear" w:color="auto" w:fill="FFFFFF"/>
        </w:rPr>
        <w:t xml:space="preserve">, Marwan </w:t>
      </w:r>
      <w:proofErr w:type="spellStart"/>
      <w:r w:rsidRPr="004760BE">
        <w:rPr>
          <w:rFonts w:ascii="Garamond" w:hAnsi="Garamond"/>
          <w:sz w:val="22"/>
          <w:szCs w:val="22"/>
          <w:shd w:val="clear" w:color="auto" w:fill="FFFFFF"/>
        </w:rPr>
        <w:t>Katurji</w:t>
      </w:r>
      <w:proofErr w:type="spellEnd"/>
      <w:r w:rsidRPr="004760BE">
        <w:rPr>
          <w:rFonts w:ascii="Garamond" w:hAnsi="Garamond"/>
          <w:sz w:val="22"/>
          <w:szCs w:val="22"/>
          <w:shd w:val="clear" w:color="auto" w:fill="FFFFFF"/>
        </w:rPr>
        <w:t xml:space="preserve">, and Thomas </w:t>
      </w:r>
      <w:proofErr w:type="spellStart"/>
      <w:r w:rsidRPr="004760BE">
        <w:rPr>
          <w:rFonts w:ascii="Garamond" w:hAnsi="Garamond"/>
          <w:sz w:val="22"/>
          <w:szCs w:val="22"/>
          <w:shd w:val="clear" w:color="auto" w:fill="FFFFFF"/>
        </w:rPr>
        <w:t>Nauss</w:t>
      </w:r>
      <w:proofErr w:type="spellEnd"/>
      <w:r w:rsidRPr="004760BE">
        <w:rPr>
          <w:rFonts w:ascii="Garamond" w:hAnsi="Garamond"/>
          <w:sz w:val="22"/>
          <w:szCs w:val="22"/>
          <w:shd w:val="clear" w:color="auto" w:fill="FFFFFF"/>
        </w:rPr>
        <w:t xml:space="preserve">. "Improving performance of </w:t>
      </w:r>
      <w:proofErr w:type="spellStart"/>
      <w:r w:rsidRPr="004760BE">
        <w:rPr>
          <w:rFonts w:ascii="Garamond" w:hAnsi="Garamond"/>
          <w:sz w:val="22"/>
          <w:szCs w:val="22"/>
          <w:shd w:val="clear" w:color="auto" w:fill="FFFFFF"/>
        </w:rPr>
        <w:t>spatio</w:t>
      </w:r>
      <w:proofErr w:type="spellEnd"/>
      <w:r w:rsidRPr="004760BE">
        <w:rPr>
          <w:rFonts w:ascii="Garamond" w:hAnsi="Garamond"/>
          <w:sz w:val="22"/>
          <w:szCs w:val="22"/>
          <w:shd w:val="clear" w:color="auto" w:fill="FFFFFF"/>
        </w:rPr>
        <w:t>-temporal machine learning models using forward feature selection and target-oriented validation." </w:t>
      </w:r>
      <w:r w:rsidRPr="004760BE">
        <w:rPr>
          <w:rFonts w:ascii="Garamond" w:hAnsi="Garamond"/>
          <w:i/>
          <w:iCs/>
          <w:sz w:val="22"/>
          <w:szCs w:val="22"/>
          <w:shd w:val="clear" w:color="auto" w:fill="FFFFFF"/>
        </w:rPr>
        <w:t>Environmental Modelling &amp; Software</w:t>
      </w:r>
      <w:r w:rsidRPr="004760BE">
        <w:rPr>
          <w:rFonts w:ascii="Garamond" w:hAnsi="Garamond"/>
          <w:sz w:val="22"/>
          <w:szCs w:val="22"/>
          <w:shd w:val="clear" w:color="auto" w:fill="FFFFFF"/>
        </w:rPr>
        <w:t> 101 (2018): 1-9.</w:t>
      </w:r>
    </w:p>
    <w:p w14:paraId="6604DBDD" w14:textId="67E12FBD" w:rsidR="00B65264" w:rsidRPr="00BF7061" w:rsidRDefault="00B65264" w:rsidP="009C1655">
      <w:pPr>
        <w:spacing w:line="480" w:lineRule="auto"/>
        <w:ind w:left="1080" w:hanging="720"/>
        <w:rPr>
          <w:rFonts w:ascii="Garamond" w:eastAsia="SimSun" w:hAnsi="Garamond"/>
          <w:color w:val="333333"/>
          <w:sz w:val="22"/>
        </w:rPr>
      </w:pPr>
      <w:proofErr w:type="spellStart"/>
      <w:r w:rsidRPr="00BF7061">
        <w:rPr>
          <w:rFonts w:ascii="Garamond" w:hAnsi="Garamond"/>
          <w:color w:val="222222"/>
          <w:sz w:val="22"/>
          <w:shd w:val="clear" w:color="auto" w:fill="FFFFFF"/>
        </w:rPr>
        <w:t>Pokhriyal</w:t>
      </w:r>
      <w:proofErr w:type="spellEnd"/>
      <w:r w:rsidRPr="00BF7061">
        <w:rPr>
          <w:rFonts w:ascii="Garamond" w:hAnsi="Garamond"/>
          <w:color w:val="222222"/>
          <w:sz w:val="22"/>
          <w:shd w:val="clear" w:color="auto" w:fill="FFFFFF"/>
        </w:rPr>
        <w:t>, N., &amp; Jacques, D. C. Combining disparate data sources for improved poverty prediction and mapping. </w:t>
      </w:r>
      <w:r w:rsidRPr="00BF7061">
        <w:rPr>
          <w:rFonts w:ascii="Garamond" w:hAnsi="Garamond"/>
          <w:i/>
          <w:iCs/>
          <w:color w:val="222222"/>
          <w:sz w:val="22"/>
          <w:shd w:val="clear" w:color="auto" w:fill="FFFFFF"/>
        </w:rPr>
        <w:t>Proceedings of the National Academy of Sciences</w:t>
      </w:r>
      <w:r w:rsidRPr="00BF7061">
        <w:rPr>
          <w:rFonts w:ascii="Garamond" w:hAnsi="Garamond"/>
          <w:color w:val="222222"/>
          <w:sz w:val="22"/>
          <w:shd w:val="clear" w:color="auto" w:fill="FFFFFF"/>
        </w:rPr>
        <w:t>, </w:t>
      </w:r>
      <w:r w:rsidRPr="00BF7061">
        <w:rPr>
          <w:rFonts w:ascii="Garamond" w:hAnsi="Garamond"/>
          <w:i/>
          <w:iCs/>
          <w:color w:val="222222"/>
          <w:sz w:val="22"/>
          <w:shd w:val="clear" w:color="auto" w:fill="FFFFFF"/>
        </w:rPr>
        <w:t>114</w:t>
      </w:r>
      <w:r w:rsidRPr="00BF7061">
        <w:rPr>
          <w:rFonts w:ascii="Garamond" w:hAnsi="Garamond"/>
          <w:color w:val="222222"/>
          <w:sz w:val="22"/>
          <w:shd w:val="clear" w:color="auto" w:fill="FFFFFF"/>
        </w:rPr>
        <w:t>(46)</w:t>
      </w:r>
      <w:r w:rsidR="00AF1438">
        <w:rPr>
          <w:rFonts w:ascii="Garamond" w:hAnsi="Garamond"/>
          <w:color w:val="222222"/>
          <w:sz w:val="22"/>
          <w:shd w:val="clear" w:color="auto" w:fill="FFFFFF"/>
        </w:rPr>
        <w:t xml:space="preserve"> </w:t>
      </w:r>
      <w:r w:rsidR="00AF1438" w:rsidRPr="00BF7061">
        <w:rPr>
          <w:rFonts w:ascii="Garamond" w:hAnsi="Garamond"/>
          <w:color w:val="222222"/>
          <w:sz w:val="22"/>
          <w:shd w:val="clear" w:color="auto" w:fill="FFFFFF"/>
        </w:rPr>
        <w:t>(2017)</w:t>
      </w:r>
      <w:r w:rsidRPr="00BF7061">
        <w:rPr>
          <w:rFonts w:ascii="Garamond" w:hAnsi="Garamond"/>
          <w:color w:val="222222"/>
          <w:sz w:val="22"/>
          <w:shd w:val="clear" w:color="auto" w:fill="FFFFFF"/>
        </w:rPr>
        <w:t>, E9783-E9792.</w:t>
      </w:r>
    </w:p>
    <w:p w14:paraId="6373A279" w14:textId="22CA7C30" w:rsidR="00B65264" w:rsidRDefault="00B65264" w:rsidP="009C1655">
      <w:pPr>
        <w:spacing w:line="480" w:lineRule="auto"/>
        <w:ind w:left="1080" w:hanging="720"/>
        <w:rPr>
          <w:rFonts w:ascii="Garamond" w:eastAsia="SimSun" w:hAnsi="Garamond"/>
          <w:color w:val="333333"/>
          <w:sz w:val="22"/>
        </w:rPr>
      </w:pPr>
      <w:r w:rsidRPr="00BF7061">
        <w:rPr>
          <w:rFonts w:ascii="Garamond" w:eastAsia="SimSun" w:hAnsi="Garamond"/>
          <w:color w:val="333333"/>
          <w:sz w:val="22"/>
        </w:rPr>
        <w:t xml:space="preserve">Steele, Jessica E., et al. "Mapping poverty using mobile phone and satellite data." </w:t>
      </w:r>
      <w:r w:rsidRPr="00BF7061">
        <w:rPr>
          <w:rFonts w:ascii="Garamond" w:eastAsia="SimSun" w:hAnsi="Garamond"/>
          <w:i/>
          <w:iCs/>
          <w:color w:val="333333"/>
          <w:sz w:val="22"/>
        </w:rPr>
        <w:t>Journal of The Royal Society Interface</w:t>
      </w:r>
      <w:r w:rsidRPr="00BF7061">
        <w:rPr>
          <w:rFonts w:ascii="Garamond" w:eastAsia="SimSun" w:hAnsi="Garamond"/>
          <w:color w:val="333333"/>
          <w:sz w:val="22"/>
        </w:rPr>
        <w:t>14.127 (2017): 20160690.</w:t>
      </w:r>
    </w:p>
    <w:p w14:paraId="5737BD88" w14:textId="1543FF45" w:rsidR="00ED25C2" w:rsidRDefault="00ED25C2" w:rsidP="009C1655">
      <w:pPr>
        <w:spacing w:line="480" w:lineRule="auto"/>
        <w:ind w:left="1080" w:hanging="720"/>
        <w:rPr>
          <w:rFonts w:ascii="Garamond" w:eastAsia="SimSun" w:hAnsi="Garamond"/>
          <w:color w:val="333333"/>
          <w:sz w:val="22"/>
        </w:rPr>
      </w:pPr>
      <w:r w:rsidRPr="00ED25C2">
        <w:rPr>
          <w:rFonts w:ascii="Garamond" w:eastAsia="SimSun" w:hAnsi="Garamond"/>
          <w:color w:val="333333"/>
          <w:sz w:val="22"/>
        </w:rPr>
        <w:t xml:space="preserve">Ray M. </w:t>
      </w:r>
      <w:proofErr w:type="spellStart"/>
      <w:r w:rsidRPr="00ED25C2">
        <w:rPr>
          <w:rFonts w:ascii="Garamond" w:eastAsia="SimSun" w:hAnsi="Garamond"/>
          <w:color w:val="333333"/>
          <w:sz w:val="22"/>
        </w:rPr>
        <w:t>Tischio</w:t>
      </w:r>
      <w:proofErr w:type="spellEnd"/>
      <w:r w:rsidRPr="00ED25C2">
        <w:rPr>
          <w:rFonts w:ascii="Garamond" w:eastAsia="SimSun" w:hAnsi="Garamond"/>
          <w:color w:val="333333"/>
          <w:sz w:val="22"/>
        </w:rPr>
        <w:t xml:space="preserve">, and Gary M. Weiss. Identifying Classification Algorithms Most Suitable for Imbalanced Data, </w:t>
      </w:r>
      <w:r w:rsidRPr="00ED25C2">
        <w:rPr>
          <w:rFonts w:ascii="Garamond" w:eastAsia="SimSun" w:hAnsi="Garamond"/>
          <w:i/>
          <w:iCs/>
          <w:color w:val="333333"/>
          <w:sz w:val="22"/>
        </w:rPr>
        <w:t>Proceedings of the 15th International Conference on Data Science</w:t>
      </w:r>
      <w:r w:rsidR="00680F55">
        <w:rPr>
          <w:rFonts w:ascii="Garamond" w:eastAsia="SimSun" w:hAnsi="Garamond"/>
          <w:i/>
          <w:iCs/>
          <w:color w:val="333333"/>
          <w:sz w:val="22"/>
        </w:rPr>
        <w:t xml:space="preserve"> </w:t>
      </w:r>
      <w:r w:rsidR="00680F55" w:rsidRPr="00680F55">
        <w:rPr>
          <w:rFonts w:ascii="Garamond" w:eastAsia="SimSun" w:hAnsi="Garamond"/>
          <w:color w:val="333333"/>
          <w:sz w:val="22"/>
        </w:rPr>
        <w:t>2019</w:t>
      </w:r>
      <w:r w:rsidRPr="00ED25C2">
        <w:rPr>
          <w:rFonts w:ascii="Garamond" w:eastAsia="SimSun" w:hAnsi="Garamond"/>
          <w:color w:val="333333"/>
          <w:sz w:val="22"/>
        </w:rPr>
        <w:t>, Las Vegas, NV.</w:t>
      </w:r>
    </w:p>
    <w:p w14:paraId="6CA4BC73" w14:textId="41EEBAC1" w:rsidR="00F21C58" w:rsidRDefault="00F21C58" w:rsidP="00F21C58">
      <w:pPr>
        <w:spacing w:line="480" w:lineRule="auto"/>
        <w:ind w:left="1080" w:hanging="720"/>
        <w:rPr>
          <w:rFonts w:ascii="Garamond" w:eastAsia="SimSun" w:hAnsi="Garamond"/>
          <w:color w:val="333333"/>
          <w:sz w:val="22"/>
        </w:rPr>
      </w:pPr>
      <w:r w:rsidRPr="00F21C58">
        <w:rPr>
          <w:rFonts w:ascii="Garamond" w:eastAsia="SimSun" w:hAnsi="Garamond"/>
          <w:color w:val="333333"/>
          <w:sz w:val="22"/>
        </w:rPr>
        <w:t xml:space="preserve">G.M. Weiss. Mining with Rarity: A Unifying Framework. </w:t>
      </w:r>
      <w:r w:rsidRPr="00F21C58">
        <w:rPr>
          <w:rFonts w:ascii="Garamond" w:eastAsia="SimSun" w:hAnsi="Garamond"/>
          <w:i/>
          <w:iCs/>
          <w:color w:val="333333"/>
          <w:sz w:val="22"/>
        </w:rPr>
        <w:t>SIGKDD Explorations</w:t>
      </w:r>
      <w:r w:rsidRPr="00F21C58">
        <w:rPr>
          <w:rFonts w:ascii="Garamond" w:eastAsia="SimSun" w:hAnsi="Garamond"/>
          <w:color w:val="333333"/>
          <w:sz w:val="22"/>
        </w:rPr>
        <w:t>, 6(1): 7-19, 2004.</w:t>
      </w:r>
    </w:p>
    <w:p w14:paraId="15BABC9E" w14:textId="20D9B10B" w:rsidR="00ED25C2" w:rsidRPr="00BF7061" w:rsidRDefault="00ED25C2" w:rsidP="009C1655">
      <w:pPr>
        <w:spacing w:line="480" w:lineRule="auto"/>
        <w:ind w:left="1080" w:hanging="720"/>
        <w:rPr>
          <w:rFonts w:ascii="Garamond" w:eastAsia="SimSun" w:hAnsi="Garamond"/>
          <w:color w:val="333333"/>
          <w:sz w:val="22"/>
        </w:rPr>
      </w:pPr>
      <w:r w:rsidRPr="00ED25C2">
        <w:rPr>
          <w:rFonts w:ascii="Garamond" w:eastAsia="SimSun" w:hAnsi="Garamond"/>
          <w:color w:val="333333"/>
          <w:sz w:val="22"/>
        </w:rPr>
        <w:t xml:space="preserve">Weiss, Gary M., Kate McCarthy, and Bibi </w:t>
      </w:r>
      <w:proofErr w:type="spellStart"/>
      <w:r w:rsidRPr="00ED25C2">
        <w:rPr>
          <w:rFonts w:ascii="Garamond" w:eastAsia="SimSun" w:hAnsi="Garamond"/>
          <w:color w:val="333333"/>
          <w:sz w:val="22"/>
        </w:rPr>
        <w:t>Zabar</w:t>
      </w:r>
      <w:proofErr w:type="spellEnd"/>
      <w:r w:rsidRPr="00ED25C2">
        <w:rPr>
          <w:rFonts w:ascii="Garamond" w:eastAsia="SimSun" w:hAnsi="Garamond"/>
          <w:color w:val="333333"/>
          <w:sz w:val="22"/>
        </w:rPr>
        <w:t xml:space="preserve">. "Cost-sensitive learning vs. sampling: Which is best for handling unbalanced classes with unequal error </w:t>
      </w:r>
      <w:r w:rsidR="00EE6B3D" w:rsidRPr="00ED25C2">
        <w:rPr>
          <w:rFonts w:ascii="Garamond" w:eastAsia="SimSun" w:hAnsi="Garamond"/>
          <w:color w:val="333333"/>
          <w:sz w:val="22"/>
        </w:rPr>
        <w:t>costs?</w:t>
      </w:r>
      <w:r w:rsidRPr="00ED25C2">
        <w:rPr>
          <w:rFonts w:ascii="Garamond" w:eastAsia="SimSun" w:hAnsi="Garamond"/>
          <w:color w:val="333333"/>
          <w:sz w:val="22"/>
        </w:rPr>
        <w:t xml:space="preserve">" </w:t>
      </w:r>
      <w:proofErr w:type="spellStart"/>
      <w:r w:rsidRPr="00ED25C2">
        <w:rPr>
          <w:rFonts w:ascii="Garamond" w:eastAsia="SimSun" w:hAnsi="Garamond"/>
          <w:color w:val="333333"/>
          <w:sz w:val="22"/>
        </w:rPr>
        <w:t>Dmin</w:t>
      </w:r>
      <w:proofErr w:type="spellEnd"/>
      <w:r w:rsidRPr="00ED25C2">
        <w:rPr>
          <w:rFonts w:ascii="Garamond" w:eastAsia="SimSun" w:hAnsi="Garamond"/>
          <w:color w:val="333333"/>
          <w:sz w:val="22"/>
        </w:rPr>
        <w:t xml:space="preserve"> 7, no. 35-41</w:t>
      </w:r>
      <w:r w:rsidR="00E97B33">
        <w:rPr>
          <w:rFonts w:ascii="Garamond" w:eastAsia="SimSun" w:hAnsi="Garamond"/>
          <w:color w:val="333333"/>
          <w:sz w:val="22"/>
        </w:rPr>
        <w:t>,</w:t>
      </w:r>
      <w:r w:rsidRPr="00ED25C2">
        <w:rPr>
          <w:rFonts w:ascii="Garamond" w:eastAsia="SimSun" w:hAnsi="Garamond"/>
          <w:color w:val="333333"/>
          <w:sz w:val="22"/>
        </w:rPr>
        <w:t xml:space="preserve"> (2007): 24.</w:t>
      </w:r>
    </w:p>
    <w:p w14:paraId="74D8CEE0" w14:textId="77777777" w:rsidR="008F0C72" w:rsidRPr="00BF7061" w:rsidRDefault="008F0C72" w:rsidP="009C1655">
      <w:pPr>
        <w:spacing w:line="480" w:lineRule="auto"/>
        <w:ind w:left="720"/>
        <w:rPr>
          <w:rFonts w:ascii="Garamond" w:hAnsi="Garamond" w:cs="AppleSystemUIFont"/>
        </w:rPr>
      </w:pPr>
    </w:p>
    <w:p w14:paraId="0453C0D7" w14:textId="77777777" w:rsidR="00F669D7" w:rsidRPr="00BF7061" w:rsidRDefault="00F669D7" w:rsidP="009C1655">
      <w:pPr>
        <w:spacing w:line="480" w:lineRule="auto"/>
        <w:ind w:left="720"/>
        <w:rPr>
          <w:rFonts w:ascii="Garamond" w:hAnsi="Garamond"/>
        </w:rPr>
      </w:pPr>
    </w:p>
    <w:sectPr w:rsidR="00F669D7" w:rsidRPr="00BF7061" w:rsidSect="00B57CDC">
      <w:footerReference w:type="even" r:id="rId30"/>
      <w:footerReference w:type="default" r:id="rId31"/>
      <w:footerReference w:type="first" r:id="rId32"/>
      <w:pgSz w:w="12240" w:h="15840"/>
      <w:pgMar w:top="1008" w:right="2160" w:bottom="806" w:left="720" w:header="432" w:footer="259" w:gutter="0"/>
      <w:cols w:space="720"/>
      <w:noEndnote/>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Erin Coniker Lentz" w:date="2020-01-01T13:38:00Z" w:initials="ECL">
    <w:p w14:paraId="306108D2" w14:textId="77777777" w:rsidR="00AC64D0" w:rsidRDefault="00AC64D0">
      <w:pPr>
        <w:pStyle w:val="CommentText"/>
      </w:pPr>
      <w:r>
        <w:rPr>
          <w:rStyle w:val="CommentReference"/>
        </w:rPr>
        <w:annotationRef/>
      </w:r>
      <w:r>
        <w:t xml:space="preserve">Hi Yujun, Thanks for sharing this with me. It looks like it is off to a great start. I hope the defense went well. </w:t>
      </w:r>
    </w:p>
    <w:p w14:paraId="228EF6C5" w14:textId="77777777" w:rsidR="00AC64D0" w:rsidRDefault="00AC64D0">
      <w:pPr>
        <w:pStyle w:val="CommentText"/>
      </w:pPr>
    </w:p>
    <w:p w14:paraId="057F304A" w14:textId="38A6B015" w:rsidR="00AC64D0" w:rsidRDefault="00AC64D0">
      <w:pPr>
        <w:pStyle w:val="CommentText"/>
      </w:pPr>
      <w:r>
        <w:t>I’ve got a few big-picture thoughts that may or may not belong in the paper. I’m happy to chat further about them.</w:t>
      </w:r>
    </w:p>
    <w:p w14:paraId="4EA8A96F" w14:textId="77777777" w:rsidR="00AC64D0" w:rsidRDefault="00AC64D0" w:rsidP="00527E58">
      <w:pPr>
        <w:pStyle w:val="CommentText"/>
        <w:numPr>
          <w:ilvl w:val="0"/>
          <w:numId w:val="22"/>
        </w:numPr>
      </w:pPr>
      <w:r>
        <w:t xml:space="preserve">I think your focus on measurement error (ME) is hugely important, and one that we want to bring to the attention of readers as a key measure of model “performance”, particularly in </w:t>
      </w:r>
      <w:r>
        <w:rPr>
          <w:i/>
          <w:iCs/>
        </w:rPr>
        <w:t xml:space="preserve">this (i.e., humanitarian) </w:t>
      </w:r>
      <w:r>
        <w:t xml:space="preserve">space.  I think we want to raise this point again in the conclusion as an important intervention. </w:t>
      </w:r>
    </w:p>
    <w:p w14:paraId="22D8CB73" w14:textId="689F6616" w:rsidR="00AC64D0" w:rsidRDefault="00AC64D0" w:rsidP="000D2289">
      <w:pPr>
        <w:pStyle w:val="CommentText"/>
        <w:numPr>
          <w:ilvl w:val="1"/>
          <w:numId w:val="22"/>
        </w:numPr>
      </w:pPr>
      <w:r>
        <w:t>I also think we want to dig into the magnitude of the misclassifications (e.g., does the model miss folks who are close to the cutoffs or who are rely, rely far?). See page 6 for a table idea.</w:t>
      </w:r>
    </w:p>
    <w:p w14:paraId="3FFE8CDD" w14:textId="28AD1C24" w:rsidR="00AC64D0" w:rsidRDefault="00AC64D0" w:rsidP="000D2289">
      <w:pPr>
        <w:pStyle w:val="CommentText"/>
        <w:numPr>
          <w:ilvl w:val="1"/>
          <w:numId w:val="22"/>
        </w:numPr>
      </w:pPr>
      <w:r>
        <w:t>It might also be interesting to look at IPC performance and our model performance. I suspect most reviewers will want to know. And, it could allow us to follow up on the measurement error piece by explaining the size and magnitude of the misclassifications across different models (e.g., naïve IPC model).</w:t>
      </w:r>
    </w:p>
    <w:p w14:paraId="141D60CE" w14:textId="3AC20474" w:rsidR="00AC64D0" w:rsidRDefault="00AC64D0" w:rsidP="000D2289">
      <w:pPr>
        <w:pStyle w:val="CommentText"/>
        <w:numPr>
          <w:ilvl w:val="1"/>
          <w:numId w:val="22"/>
        </w:numPr>
      </w:pPr>
      <w:r>
        <w:t xml:space="preserve">The ROC is cool. Can we show the ROC for false negatives (E.g., those who are food insecure who we failed to identify?). It seems </w:t>
      </w:r>
      <w:proofErr w:type="gramStart"/>
      <w:r>
        <w:t>that’s</w:t>
      </w:r>
      <w:proofErr w:type="gramEnd"/>
      <w:r>
        <w:t xml:space="preserve"> the population we care most about.</w:t>
      </w:r>
    </w:p>
    <w:p w14:paraId="445ED425" w14:textId="77777777" w:rsidR="00AC64D0" w:rsidRDefault="00AC64D0" w:rsidP="00527E58">
      <w:pPr>
        <w:pStyle w:val="CommentText"/>
        <w:numPr>
          <w:ilvl w:val="0"/>
          <w:numId w:val="22"/>
        </w:numPr>
      </w:pPr>
      <w:r>
        <w:t xml:space="preserve">There are a few terms that get introduced by not defined. Depending on the target journal, it might be worth adding a sentence or clause in a few places to explain things. </w:t>
      </w:r>
      <w:proofErr w:type="gramStart"/>
      <w:r>
        <w:t>I’ve</w:t>
      </w:r>
      <w:proofErr w:type="gramEnd"/>
      <w:r>
        <w:t xml:space="preserve"> tried to flag where these might belong.</w:t>
      </w:r>
    </w:p>
    <w:p w14:paraId="481FCC1F" w14:textId="6E815641" w:rsidR="00AC64D0" w:rsidRDefault="00AC64D0" w:rsidP="00527E58">
      <w:pPr>
        <w:pStyle w:val="CommentText"/>
        <w:numPr>
          <w:ilvl w:val="0"/>
          <w:numId w:val="22"/>
        </w:numPr>
      </w:pPr>
      <w:r>
        <w:t xml:space="preserve"> As an aside, </w:t>
      </w:r>
      <w:proofErr w:type="gramStart"/>
      <w:r>
        <w:t>it’d</w:t>
      </w:r>
      <w:proofErr w:type="gramEnd"/>
      <w:r>
        <w:t xml:space="preserve"> be useful to estimate </w:t>
      </w:r>
      <w:proofErr w:type="spellStart"/>
      <w:r>
        <w:t>rCSI</w:t>
      </w:r>
      <w:proofErr w:type="spellEnd"/>
      <w:r>
        <w:t xml:space="preserve"> and FCS again using just IPC, as a benchmark. I think the folks at UN OCHA are really interested in that. That probably </w:t>
      </w:r>
      <w:proofErr w:type="gramStart"/>
      <w:r>
        <w:t>doesn’t</w:t>
      </w:r>
      <w:proofErr w:type="gramEnd"/>
      <w:r>
        <w:t xml:space="preserve"> belong in this paper though.</w:t>
      </w:r>
    </w:p>
  </w:comment>
  <w:comment w:id="10" w:author="Baylis, Katherine R" w:date="2020-05-01T08:49:00Z" w:initials="BKR">
    <w:p w14:paraId="4CAB89B2" w14:textId="75761500" w:rsidR="00AC64D0" w:rsidRDefault="00AC64D0">
      <w:pPr>
        <w:pStyle w:val="CommentText"/>
      </w:pPr>
      <w:r>
        <w:rPr>
          <w:rStyle w:val="CommentReference"/>
        </w:rPr>
        <w:annotationRef/>
      </w:r>
      <w:r>
        <w:t xml:space="preserve">I wouldn’t use this at the top-line result.  </w:t>
      </w:r>
    </w:p>
  </w:comment>
  <w:comment w:id="29" w:author="Baylis, Katherine R" w:date="2019-09-01T15:35:00Z" w:initials="BKR">
    <w:p w14:paraId="3CF6F870" w14:textId="77777777" w:rsidR="00AC64D0" w:rsidRDefault="00AC64D0" w:rsidP="00200A4D">
      <w:pPr>
        <w:pStyle w:val="CommentText"/>
      </w:pPr>
      <w:r>
        <w:rPr>
          <w:rStyle w:val="CommentReference"/>
        </w:rPr>
        <w:annotationRef/>
      </w:r>
      <w:r>
        <w:t>This range makes things hard to grasp.  Maybe focus on your best predictions</w:t>
      </w:r>
    </w:p>
  </w:comment>
  <w:comment w:id="47" w:author="Baylis, Katherine R" w:date="2019-08-14T17:48:00Z" w:initials="BKR">
    <w:p w14:paraId="54EE1EB9" w14:textId="77777777" w:rsidR="00AC64D0" w:rsidRDefault="00AC64D0" w:rsidP="00A61A40">
      <w:pPr>
        <w:pStyle w:val="CommentText"/>
      </w:pPr>
      <w:r>
        <w:rPr>
          <w:rStyle w:val="CommentReference"/>
        </w:rPr>
        <w:annotationRef/>
      </w:r>
      <w:r>
        <w:t>Think about your contributions here</w:t>
      </w:r>
    </w:p>
  </w:comment>
  <w:comment w:id="60" w:author="Baylis, Katherine R" w:date="2019-09-01T18:13:00Z" w:initials="BKR">
    <w:p w14:paraId="0094DA68" w14:textId="733B149D" w:rsidR="00AC64D0" w:rsidRDefault="00AC64D0">
      <w:pPr>
        <w:pStyle w:val="CommentText"/>
      </w:pPr>
      <w:r>
        <w:rPr>
          <w:rStyle w:val="CommentReference"/>
        </w:rPr>
        <w:annotationRef/>
      </w:r>
      <w:r>
        <w:t>A couple of ideas to test he effect of a ‘treatment’ – one is to look at a drought (assuming there is one during our time frame) and calculate the food insecurity effect of that.  Second would be to look at the expansion of the road network in Tanzania over this time.  Third might be to look to see if there were changes in trade openness during this time that affected any of the 3 countries</w:t>
      </w:r>
    </w:p>
    <w:p w14:paraId="3C92BC07" w14:textId="71B9CC0E" w:rsidR="00AC64D0" w:rsidRDefault="00AC64D0">
      <w:pPr>
        <w:pStyle w:val="CommentText"/>
      </w:pPr>
      <w:r>
        <w:t>Alternatively, you could estimate the price elasticity of food security in each of the 3 countries (?)</w:t>
      </w:r>
    </w:p>
  </w:comment>
  <w:comment w:id="63" w:author="Erin Coniker Lentz" w:date="2020-01-01T13:48:00Z" w:initials="ECL">
    <w:p w14:paraId="1AE87F04" w14:textId="5F7027A5" w:rsidR="00AC64D0" w:rsidRDefault="00AC64D0">
      <w:pPr>
        <w:pStyle w:val="CommentText"/>
      </w:pPr>
      <w:r>
        <w:rPr>
          <w:rStyle w:val="CommentReference"/>
        </w:rPr>
        <w:annotationRef/>
      </w:r>
      <w:r>
        <w:t xml:space="preserve">Mark </w:t>
      </w:r>
      <w:proofErr w:type="spellStart"/>
      <w:r>
        <w:t>Lowcock</w:t>
      </w:r>
      <w:proofErr w:type="spellEnd"/>
      <w:r>
        <w:t>, of UN OCHA gave a speak about needing to have early warning to improve and anticipate early action. There might be a useful quote we can pull from a talk he gave in 2018:</w:t>
      </w:r>
    </w:p>
    <w:p w14:paraId="6FF4EB1F" w14:textId="77777777" w:rsidR="00AC64D0" w:rsidRDefault="00AC64D0">
      <w:pPr>
        <w:pStyle w:val="CommentText"/>
      </w:pPr>
    </w:p>
    <w:p w14:paraId="220B50DE" w14:textId="44BF0A89" w:rsidR="00AC64D0" w:rsidRPr="00A62715" w:rsidRDefault="00AC64D0" w:rsidP="00A62715">
      <w:pPr>
        <w:spacing w:before="100" w:beforeAutospacing="1" w:after="100" w:afterAutospacing="1"/>
        <w:rPr>
          <w:lang w:eastAsia="en-US"/>
        </w:rPr>
      </w:pPr>
      <w:r>
        <w:rPr>
          <w:rFonts w:ascii="TimesNewRomanPSMT" w:hAnsi="TimesNewRomanPSMT"/>
          <w:lang w:eastAsia="en-US"/>
        </w:rPr>
        <w:t>…</w:t>
      </w:r>
      <w:r w:rsidRPr="00A62715">
        <w:rPr>
          <w:rFonts w:ascii="TimesNewRomanPSMT" w:hAnsi="TimesNewRomanPSMT"/>
          <w:lang w:eastAsia="en-US"/>
        </w:rPr>
        <w:t xml:space="preserve">there is ample scope to improve the global humanitarian response system. </w:t>
      </w:r>
    </w:p>
    <w:p w14:paraId="272A1AEF" w14:textId="77777777" w:rsidR="00AC64D0" w:rsidRPr="00A62715" w:rsidRDefault="00AC64D0" w:rsidP="00A62715">
      <w:pPr>
        <w:spacing w:before="100" w:beforeAutospacing="1" w:after="100" w:afterAutospacing="1"/>
        <w:rPr>
          <w:lang w:eastAsia="en-US"/>
        </w:rPr>
      </w:pPr>
      <w:r w:rsidRPr="00A62715">
        <w:rPr>
          <w:rFonts w:ascii="TimesNewRomanPSMT" w:hAnsi="TimesNewRomanPSMT"/>
          <w:lang w:eastAsia="en-US"/>
        </w:rPr>
        <w:t xml:space="preserve">Disasters and emergencies are predictable. Not in the sense that we know exactly when and where the next one will be, but in the sense that we know droughts, earthquakes, floods, hurricanes, cyclones and storms are a fact of life and, linked to climate change, are on the rise. </w:t>
      </w:r>
    </w:p>
    <w:p w14:paraId="155804D7" w14:textId="77777777" w:rsidR="00AC64D0" w:rsidRPr="00A62715" w:rsidRDefault="00AC64D0" w:rsidP="00A62715">
      <w:pPr>
        <w:spacing w:before="100" w:beforeAutospacing="1" w:after="100" w:afterAutospacing="1"/>
        <w:rPr>
          <w:lang w:eastAsia="en-US"/>
        </w:rPr>
      </w:pPr>
      <w:r w:rsidRPr="00A62715">
        <w:rPr>
          <w:rFonts w:ascii="TimesNewRomanPSMT" w:hAnsi="TimesNewRomanPSMT"/>
          <w:lang w:eastAsia="en-US"/>
        </w:rPr>
        <w:t xml:space="preserve">We know that many countries still need help dealing with these problems. And we also know that crises caused by conflict typically last a long time. That means they require sustained responses. </w:t>
      </w:r>
    </w:p>
    <w:p w14:paraId="6CBE608E" w14:textId="77777777" w:rsidR="00AC64D0" w:rsidRPr="00A62715" w:rsidRDefault="00AC64D0" w:rsidP="00A62715">
      <w:pPr>
        <w:spacing w:before="100" w:beforeAutospacing="1" w:after="100" w:afterAutospacing="1"/>
        <w:rPr>
          <w:lang w:eastAsia="en-US"/>
        </w:rPr>
      </w:pPr>
      <w:r w:rsidRPr="00A62715">
        <w:rPr>
          <w:rFonts w:ascii="TimesNewRomanPSMT" w:hAnsi="TimesNewRomanPSMT"/>
          <w:lang w:eastAsia="en-US"/>
        </w:rPr>
        <w:t xml:space="preserve">So—and this is really the only point I am making today—what we need to do is to move from today’s approach, where we watch disaster and tragedy build, gradually decide to respond and then mobilize money and organizations to help; to an anticipatory approach where we plan in advance for the next crises, putting the response plans and the money for them in place before they arrive, and releasing the money and mobilizing the response agencies as soon as they are needed. </w:t>
      </w:r>
    </w:p>
    <w:p w14:paraId="1A980E81" w14:textId="645D7240" w:rsidR="00AC64D0" w:rsidRDefault="00AC64D0">
      <w:pPr>
        <w:pStyle w:val="CommentText"/>
      </w:pPr>
      <w:r>
        <w:t xml:space="preserve"> </w:t>
      </w:r>
    </w:p>
  </w:comment>
  <w:comment w:id="71" w:author="Erin Coniker Lentz" w:date="2020-01-01T13:52:00Z" w:initials="ECL">
    <w:p w14:paraId="5E963CBF" w14:textId="0D4B7D45" w:rsidR="00AC64D0" w:rsidRDefault="00AC64D0">
      <w:pPr>
        <w:pStyle w:val="CommentText"/>
      </w:pPr>
      <w:r>
        <w:rPr>
          <w:rStyle w:val="CommentReference"/>
        </w:rPr>
        <w:annotationRef/>
      </w:r>
      <w:r>
        <w:t>Other word here.</w:t>
      </w:r>
    </w:p>
  </w:comment>
  <w:comment w:id="74" w:author="Baylis, Katherine R" w:date="2019-08-14T17:55:00Z" w:initials="BKR">
    <w:p w14:paraId="3C6938C9" w14:textId="77777777" w:rsidR="00AC64D0" w:rsidRDefault="00AC64D0" w:rsidP="00DB11AE">
      <w:pPr>
        <w:pStyle w:val="CommentText"/>
      </w:pPr>
      <w:r>
        <w:rPr>
          <w:rStyle w:val="CommentReference"/>
        </w:rPr>
        <w:annotationRef/>
      </w:r>
      <w:r>
        <w:t>You need to explain what you mean here</w:t>
      </w:r>
    </w:p>
  </w:comment>
  <w:comment w:id="77" w:author="Baylis, Katherine R" w:date="2020-05-01T09:55:00Z" w:initials="BKR">
    <w:p w14:paraId="26A35DF4" w14:textId="757C8FEA" w:rsidR="00AC64D0" w:rsidRDefault="00AC64D0">
      <w:pPr>
        <w:pStyle w:val="CommentText"/>
      </w:pPr>
      <w:r>
        <w:rPr>
          <w:rStyle w:val="CommentReference"/>
        </w:rPr>
        <w:annotationRef/>
      </w:r>
      <w:r>
        <w:t>See if we can strengthen this statement</w:t>
      </w:r>
    </w:p>
  </w:comment>
  <w:comment w:id="135" w:author="Erin Coniker Lentz" w:date="2020-01-01T13:54:00Z" w:initials="ECL">
    <w:p w14:paraId="0D768CA9" w14:textId="3F82C728" w:rsidR="00AC64D0" w:rsidRDefault="00AC64D0">
      <w:pPr>
        <w:pStyle w:val="CommentText"/>
      </w:pPr>
      <w:r>
        <w:rPr>
          <w:rStyle w:val="CommentReference"/>
        </w:rPr>
        <w:annotationRef/>
      </w:r>
      <w:r>
        <w:t>May need to explain, depending on journal.</w:t>
      </w:r>
    </w:p>
  </w:comment>
  <w:comment w:id="137" w:author="Baylis, Katherine R" w:date="2019-09-01T17:02:00Z" w:initials="BKR">
    <w:p w14:paraId="58B140A5" w14:textId="24C12043" w:rsidR="00AC64D0" w:rsidRDefault="00AC64D0">
      <w:pPr>
        <w:pStyle w:val="CommentText"/>
      </w:pPr>
      <w:r>
        <w:rPr>
          <w:rStyle w:val="CommentReference"/>
        </w:rPr>
        <w:annotationRef/>
      </w:r>
      <w:r>
        <w:t>One thought – you might look at the clusters you don’t predict correctly and see how far they are off in terms of the continuous variable.  If they’re just below the cut-off, that would be OK (you could do a measure of accuracy that allows for a buffer around each category cut-off).  The idea is that it matters whether you’re missing clusters that were almost food insecure anyway, or you’re missing clusters that are very, very food secure</w:t>
      </w:r>
    </w:p>
  </w:comment>
  <w:comment w:id="138" w:author="yujun zhou" w:date="2019-10-04T13:35:00Z" w:initials="yz">
    <w:p w14:paraId="364E7F92" w14:textId="5444CB65" w:rsidR="00AC64D0" w:rsidRDefault="00AC64D0">
      <w:pPr>
        <w:pStyle w:val="CommentText"/>
      </w:pPr>
      <w:r>
        <w:rPr>
          <w:rStyle w:val="CommentReference"/>
        </w:rPr>
        <w:annotationRef/>
      </w:r>
      <w:r>
        <w:t xml:space="preserve">Yes – something to check on the error analysis </w:t>
      </w:r>
    </w:p>
  </w:comment>
  <w:comment w:id="139" w:author="Erin Coniker Lentz" w:date="2020-01-01T14:01:00Z" w:initials="ECL">
    <w:p w14:paraId="67479F5D" w14:textId="6FF4FFCA" w:rsidR="00AC64D0" w:rsidRDefault="00AC64D0">
      <w:pPr>
        <w:pStyle w:val="CommentText"/>
      </w:pPr>
      <w:r>
        <w:rPr>
          <w:rStyle w:val="CommentReference"/>
        </w:rPr>
        <w:annotationRef/>
      </w:r>
      <w:r>
        <w:t>Yes! I’d love to see a table for each model breaking down (1) how many people are misclassified (and in what direction) and (2) the severity or magnitude of the misclassification (e.g., mean % off from the cut-off). I think we care if the models are miss classifying the most food insecure or if they are misclassifying those who are just a bit over or under the cut-off.</w:t>
      </w:r>
    </w:p>
  </w:comment>
  <w:comment w:id="140" w:author="Zhou, Yujun" w:date="2020-04-29T22:50:00Z" w:initials="ZY">
    <w:p w14:paraId="1DDB50E7" w14:textId="42AB32B4" w:rsidR="00AC64D0" w:rsidRDefault="00AC64D0">
      <w:pPr>
        <w:pStyle w:val="CommentText"/>
      </w:pPr>
      <w:r>
        <w:rPr>
          <w:rStyle w:val="CommentReference"/>
        </w:rPr>
        <w:annotationRef/>
      </w:r>
      <w:r>
        <w:t>Addressed in error analysis and table 4</w:t>
      </w:r>
    </w:p>
  </w:comment>
  <w:comment w:id="148" w:author="Baylis, Katherine R" w:date="2019-09-01T17:22:00Z" w:initials="BKR">
    <w:p w14:paraId="3F534F59" w14:textId="77777777" w:rsidR="00AC64D0" w:rsidRDefault="00AC64D0" w:rsidP="005D57E8">
      <w:pPr>
        <w:pStyle w:val="CommentText"/>
      </w:pPr>
      <w:r>
        <w:rPr>
          <w:rStyle w:val="CommentReference"/>
        </w:rPr>
        <w:annotationRef/>
      </w:r>
      <w:r>
        <w:t>How did you do this for Uganda?  Is it worth thinking of choosing weather variables using an ML algorithm?  Probably worth talking about perhaps in the discussion</w:t>
      </w:r>
    </w:p>
  </w:comment>
  <w:comment w:id="149" w:author="Zhou, Yujun [2]" w:date="2019-09-19T15:36:00Z" w:initials="ZY">
    <w:p w14:paraId="7A17E1F8" w14:textId="77777777" w:rsidR="00AC64D0" w:rsidRDefault="00AC64D0" w:rsidP="005D57E8">
      <w:pPr>
        <w:pStyle w:val="CommentText"/>
      </w:pPr>
      <w:r>
        <w:rPr>
          <w:rStyle w:val="CommentReference"/>
        </w:rPr>
        <w:annotationRef/>
      </w:r>
      <w:r>
        <w:t xml:space="preserve">I found on one source that the main rainy season in Uganda is March – July and I applied to use that, instead of using two seasons. But yes, we might want to have as many features as we can think of, and just let the tree-based models to choose because in tree models they can be very highly correlated with each other and won’t cause problems (even deep trees). In a sense, for the ML methods we use, the variables selection is automatic.  </w:t>
      </w:r>
    </w:p>
  </w:comment>
  <w:comment w:id="150" w:author="Erin Coniker Lentz" w:date="2020-01-01T14:08:00Z" w:initials="ECL">
    <w:p w14:paraId="5DDD72DC" w14:textId="7651E97A" w:rsidR="00AC64D0" w:rsidRDefault="00AC64D0">
      <w:pPr>
        <w:pStyle w:val="CommentText"/>
      </w:pPr>
      <w:bookmarkStart w:id="165" w:name="_Hlk37603471"/>
      <w:r>
        <w:rPr>
          <w:rStyle w:val="CommentReference"/>
        </w:rPr>
        <w:annotationRef/>
      </w:r>
      <w:r>
        <w:t>Explain why t-3 prices are helpful (e.g., seasonal lags with people selling stores later).</w:t>
      </w:r>
    </w:p>
    <w:bookmarkEnd w:id="165"/>
  </w:comment>
  <w:comment w:id="170" w:author="Erin Coniker Lentz" w:date="2020-01-01T14:23:00Z" w:initials="ECL">
    <w:p w14:paraId="6BE54748" w14:textId="72F99A78" w:rsidR="00AC64D0" w:rsidRDefault="00AC64D0">
      <w:pPr>
        <w:pStyle w:val="CommentText"/>
      </w:pPr>
      <w:r>
        <w:rPr>
          <w:rStyle w:val="CommentReference"/>
        </w:rPr>
        <w:annotationRef/>
      </w:r>
      <w:r>
        <w:t xml:space="preserve">We want to introduce LSMS years of data here. And, mention that </w:t>
      </w:r>
      <w:proofErr w:type="spellStart"/>
      <w:r>
        <w:t>rCSI</w:t>
      </w:r>
      <w:proofErr w:type="spellEnd"/>
      <w:r>
        <w:t xml:space="preserve"> and FCS comes from LSMS too (probably earlier).</w:t>
      </w:r>
    </w:p>
  </w:comment>
  <w:comment w:id="188" w:author="Erin Coniker Lentz" w:date="2020-01-01T14:08:00Z" w:initials="ECL">
    <w:p w14:paraId="3F76D46C" w14:textId="547F903B" w:rsidR="00AC64D0" w:rsidRDefault="00AC64D0">
      <w:pPr>
        <w:pStyle w:val="CommentText"/>
      </w:pPr>
      <w:r>
        <w:rPr>
          <w:rStyle w:val="CommentReference"/>
        </w:rPr>
        <w:annotationRef/>
      </w:r>
      <w:r>
        <w:t>Is this your new innovation? If so, it might be worth highlighting this more (and, as Kathy suggests, including findings).</w:t>
      </w:r>
    </w:p>
  </w:comment>
  <w:comment w:id="183" w:author="Baylis, Katherine R" w:date="2020-05-01T10:52:00Z" w:initials="BKR">
    <w:p w14:paraId="45382B1A" w14:textId="381B50D6" w:rsidR="00AC64D0" w:rsidRDefault="00AC64D0">
      <w:pPr>
        <w:pStyle w:val="CommentText"/>
      </w:pPr>
      <w:r>
        <w:rPr>
          <w:rStyle w:val="CommentReference"/>
        </w:rPr>
        <w:annotationRef/>
      </w:r>
      <w:r>
        <w:t>This is a bit confusing – it’s not clear to me from this whether you’re using satellite imagery to get roof type, or just using roof type because theoretically you could get it from LSMS</w:t>
      </w:r>
    </w:p>
  </w:comment>
  <w:comment w:id="205" w:author="Baylis, Katherine R" w:date="2020-05-04T08:05:00Z" w:initials="BKR">
    <w:p w14:paraId="28A8578D" w14:textId="61F50201" w:rsidR="00AC64D0" w:rsidRDefault="00AC64D0">
      <w:pPr>
        <w:pStyle w:val="CommentText"/>
      </w:pPr>
      <w:r>
        <w:rPr>
          <w:rStyle w:val="CommentReference"/>
        </w:rPr>
        <w:annotationRef/>
      </w:r>
      <w:r>
        <w:t xml:space="preserve">I wouldn’t say ‘average’ per se </w:t>
      </w:r>
    </w:p>
    <w:p w14:paraId="0F5AD5C7" w14:textId="77777777" w:rsidR="00AC64D0" w:rsidRDefault="00AC64D0">
      <w:pPr>
        <w:pStyle w:val="CommentText"/>
      </w:pPr>
    </w:p>
  </w:comment>
  <w:comment w:id="207" w:author="Baylis, Katherine R" w:date="2020-05-04T08:07:00Z" w:initials="BKR">
    <w:p w14:paraId="78080DC9" w14:textId="1040D1D6" w:rsidR="00AC64D0" w:rsidRDefault="00AC64D0">
      <w:pPr>
        <w:pStyle w:val="CommentText"/>
      </w:pPr>
      <w:r>
        <w:rPr>
          <w:rStyle w:val="CommentReference"/>
        </w:rPr>
        <w:annotationRef/>
      </w:r>
      <w:r>
        <w:t xml:space="preserve">Sorry – I don’t understand what you mean here.  On the categorical measure?  On the continuous measure?  Using the models in this paper? </w:t>
      </w:r>
    </w:p>
  </w:comment>
  <w:comment w:id="219" w:author="Erin Coniker Lentz" w:date="2020-01-01T14:13:00Z" w:initials="ECL">
    <w:p w14:paraId="64A7B1F4" w14:textId="77777777" w:rsidR="00AC64D0" w:rsidRDefault="00AC64D0" w:rsidP="009E4790">
      <w:pPr>
        <w:pStyle w:val="CommentText"/>
      </w:pPr>
      <w:r>
        <w:rPr>
          <w:rStyle w:val="CommentReference"/>
        </w:rPr>
        <w:annotationRef/>
      </w:r>
      <w:r>
        <w:t>explain</w:t>
      </w:r>
    </w:p>
  </w:comment>
  <w:comment w:id="240" w:author="Baylis, Katherine R" w:date="2020-05-04T15:22:00Z" w:initials="BKR">
    <w:p w14:paraId="7ACB5C07" w14:textId="77777777" w:rsidR="00E61D7F" w:rsidRDefault="00E61D7F" w:rsidP="00E61D7F">
      <w:pPr>
        <w:pStyle w:val="CommentText"/>
      </w:pPr>
      <w:r>
        <w:rPr>
          <w:rStyle w:val="CommentReference"/>
        </w:rPr>
        <w:annotationRef/>
      </w:r>
      <w:r>
        <w:t xml:space="preserve">This is great but should go into the methods section.  Nicely argued </w:t>
      </w:r>
      <w:proofErr w:type="spellStart"/>
      <w:r>
        <w:t>tho</w:t>
      </w:r>
      <w:proofErr w:type="spellEnd"/>
    </w:p>
  </w:comment>
  <w:comment w:id="245" w:author="Baylis, Katherine R" w:date="2020-05-04T15:23:00Z" w:initials="BKR">
    <w:p w14:paraId="66968256" w14:textId="77777777" w:rsidR="00E61D7F" w:rsidRDefault="00E61D7F" w:rsidP="00E61D7F">
      <w:pPr>
        <w:pStyle w:val="CommentText"/>
      </w:pPr>
      <w:r>
        <w:rPr>
          <w:rStyle w:val="CommentReference"/>
        </w:rPr>
        <w:annotationRef/>
      </w:r>
    </w:p>
  </w:comment>
  <w:comment w:id="246" w:author="Baylis, Katherine R" w:date="2020-05-04T15:23:00Z" w:initials="BKR">
    <w:p w14:paraId="3712F895" w14:textId="77777777" w:rsidR="00E61D7F" w:rsidRDefault="00E61D7F" w:rsidP="00E61D7F">
      <w:pPr>
        <w:pStyle w:val="CommentText"/>
      </w:pPr>
      <w:r>
        <w:rPr>
          <w:rStyle w:val="CommentReference"/>
        </w:rPr>
        <w:annotationRef/>
      </w:r>
      <w:r>
        <w:t xml:space="preserve">Yes please </w:t>
      </w:r>
      <w:r>
        <w:sym w:font="Wingdings" w:char="F04A"/>
      </w:r>
    </w:p>
  </w:comment>
  <w:comment w:id="257" w:author="Erin Coniker Lentz" w:date="2020-01-01T14:15:00Z" w:initials="ECL">
    <w:p w14:paraId="3D23617D" w14:textId="7194040A" w:rsidR="00AC64D0" w:rsidRDefault="00AC64D0">
      <w:pPr>
        <w:pStyle w:val="CommentText"/>
      </w:pPr>
      <w:r>
        <w:rPr>
          <w:rStyle w:val="CommentReference"/>
        </w:rPr>
        <w:annotationRef/>
      </w:r>
      <w:r>
        <w:t>Cite?</w:t>
      </w:r>
    </w:p>
  </w:comment>
  <w:comment w:id="273" w:author="Erin Coniker Lentz" w:date="2020-01-01T14:15:00Z" w:initials="ECL">
    <w:p w14:paraId="31DED28E" w14:textId="77777777" w:rsidR="00AC64D0" w:rsidRDefault="00AC64D0" w:rsidP="00707FEE">
      <w:pPr>
        <w:pStyle w:val="CommentText"/>
      </w:pPr>
      <w:r>
        <w:rPr>
          <w:rStyle w:val="CommentReference"/>
        </w:rPr>
        <w:annotationRef/>
      </w:r>
      <w:r>
        <w:t>Can we reformulate the ROC to look at the false negative rate? That is what we really care about, right? Does anyone do that?</w:t>
      </w:r>
    </w:p>
  </w:comment>
  <w:comment w:id="274" w:author="Zhou, Yujun" w:date="2020-04-30T00:47:00Z" w:initials="ZY">
    <w:p w14:paraId="4C404CB4" w14:textId="77777777" w:rsidR="00AC64D0" w:rsidRDefault="00AC64D0" w:rsidP="00707FEE">
      <w:pPr>
        <w:pStyle w:val="CommentText"/>
      </w:pPr>
      <w:r>
        <w:rPr>
          <w:rStyle w:val="CommentReference"/>
        </w:rPr>
        <w:annotationRef/>
      </w:r>
      <w:r>
        <w:t>Yes, we do this using the binary on the food insecure category</w:t>
      </w:r>
    </w:p>
  </w:comment>
  <w:comment w:id="277" w:author="Baylis, Katherine R" w:date="2020-05-04T09:29:00Z" w:initials="BKR">
    <w:p w14:paraId="361CA2E2" w14:textId="520C7C45" w:rsidR="00AC64D0" w:rsidRDefault="00AC64D0">
      <w:pPr>
        <w:pStyle w:val="CommentText"/>
      </w:pPr>
      <w:r>
        <w:rPr>
          <w:rStyle w:val="CommentReference"/>
        </w:rPr>
        <w:annotationRef/>
      </w:r>
      <w:r>
        <w:t>Refs?</w:t>
      </w:r>
    </w:p>
  </w:comment>
  <w:comment w:id="290" w:author="Baylis, Katherine R" w:date="2020-05-04T10:53:00Z" w:initials="BKR">
    <w:p w14:paraId="30042888" w14:textId="6A6E27F6" w:rsidR="00AC64D0" w:rsidRDefault="00AC64D0">
      <w:pPr>
        <w:pStyle w:val="CommentText"/>
      </w:pPr>
      <w:r>
        <w:rPr>
          <w:rStyle w:val="CommentReference"/>
        </w:rPr>
        <w:annotationRef/>
      </w:r>
      <w:r>
        <w:t>Is this ‘in addition’ to the other approaches, or a separate thing?</w:t>
      </w:r>
    </w:p>
    <w:p w14:paraId="1F000B7E" w14:textId="77777777" w:rsidR="00AC64D0" w:rsidRDefault="00AC64D0">
      <w:pPr>
        <w:pStyle w:val="CommentText"/>
      </w:pPr>
    </w:p>
  </w:comment>
  <w:comment w:id="293" w:author="Baylis, Katherine R" w:date="2020-05-04T11:54:00Z" w:initials="BKR">
    <w:p w14:paraId="0B3E6BC6" w14:textId="4C2F7758" w:rsidR="00AC64D0" w:rsidRDefault="00AC64D0">
      <w:pPr>
        <w:pStyle w:val="CommentText"/>
      </w:pPr>
      <w:r>
        <w:rPr>
          <w:rStyle w:val="CommentReference"/>
        </w:rPr>
        <w:annotationRef/>
      </w:r>
      <w:r>
        <w:t>Just thought we needed a background statement for the non-ML folks</w:t>
      </w:r>
    </w:p>
  </w:comment>
  <w:comment w:id="323" w:author="Erin Coniker Lentz" w:date="2020-01-01T14:17:00Z" w:initials="ECL">
    <w:p w14:paraId="4793EBC4" w14:textId="1B1DD67F" w:rsidR="00AC64D0" w:rsidRDefault="00AC64D0">
      <w:pPr>
        <w:pStyle w:val="CommentText"/>
      </w:pPr>
      <w:r>
        <w:rPr>
          <w:rStyle w:val="CommentReference"/>
        </w:rPr>
        <w:annotationRef/>
      </w:r>
      <w:r>
        <w:t xml:space="preserve">worth including in an </w:t>
      </w:r>
      <w:proofErr w:type="gramStart"/>
      <w:r>
        <w:t>appendix?</w:t>
      </w:r>
      <w:proofErr w:type="gramEnd"/>
    </w:p>
  </w:comment>
  <w:comment w:id="327" w:author="Erin Coniker Lentz" w:date="2020-01-01T14:19:00Z" w:initials="ECL">
    <w:p w14:paraId="11BC2220" w14:textId="00F5ADC0" w:rsidR="00AC64D0" w:rsidRDefault="00AC64D0">
      <w:pPr>
        <w:pStyle w:val="CommentText"/>
      </w:pPr>
      <w:r>
        <w:rPr>
          <w:rStyle w:val="CommentReference"/>
        </w:rPr>
        <w:annotationRef/>
      </w:r>
      <w:r>
        <w:t xml:space="preserve">Do people ever try to do an index-based price for each country-grain and then look at changes to the indices, which would potentially make them more comparable (even if the grains vary by country?). </w:t>
      </w:r>
    </w:p>
  </w:comment>
  <w:comment w:id="329" w:author="Baylis, Katherine R" w:date="2020-05-04T12:46:00Z" w:initials="BKR">
    <w:p w14:paraId="216917E4" w14:textId="2FAD3403" w:rsidR="00AC64D0" w:rsidRDefault="00AC64D0">
      <w:pPr>
        <w:pStyle w:val="CommentText"/>
      </w:pPr>
      <w:r>
        <w:rPr>
          <w:rStyle w:val="CommentReference"/>
        </w:rPr>
        <w:annotationRef/>
      </w:r>
      <w:r>
        <w:t>Interesting – I didn’t know this.  But penalized regressions do?</w:t>
      </w:r>
    </w:p>
  </w:comment>
  <w:comment w:id="330" w:author="Zhou, Yujun" w:date="2020-05-05T11:36:00Z" w:initials="ZY">
    <w:p w14:paraId="29789868" w14:textId="4A46B3F3" w:rsidR="00321CFF" w:rsidRDefault="00321CFF">
      <w:pPr>
        <w:pStyle w:val="CommentText"/>
      </w:pPr>
      <w:r>
        <w:rPr>
          <w:rStyle w:val="CommentReference"/>
        </w:rPr>
        <w:annotationRef/>
      </w:r>
      <w:r>
        <w:t xml:space="preserve">Penalized regression and any other parametric models do, while </w:t>
      </w:r>
      <w:proofErr w:type="gramStart"/>
      <w:r>
        <w:t>tree based</w:t>
      </w:r>
      <w:proofErr w:type="gramEnd"/>
      <w:r>
        <w:t xml:space="preserve"> models are essentially cutting the data into groups and not estimating parameters </w:t>
      </w:r>
    </w:p>
  </w:comment>
  <w:comment w:id="344" w:author="Baylis, Katherine R" w:date="2020-05-04T12:55:00Z" w:initials="BKR">
    <w:p w14:paraId="63CCBA2B" w14:textId="201E943E" w:rsidR="00AC64D0" w:rsidRDefault="00AC64D0">
      <w:pPr>
        <w:pStyle w:val="CommentText"/>
      </w:pPr>
      <w:r>
        <w:rPr>
          <w:rStyle w:val="CommentReference"/>
        </w:rPr>
        <w:annotationRef/>
      </w:r>
      <w:r>
        <w:t>Isn’t it a type of tree-based learning?  I changed the wording – is this what you mean?</w:t>
      </w:r>
    </w:p>
  </w:comment>
  <w:comment w:id="345" w:author="Zhou, Yujun" w:date="2020-05-05T11:37:00Z" w:initials="ZY">
    <w:p w14:paraId="15725383" w14:textId="47FAED84" w:rsidR="00321CFF" w:rsidRDefault="00321CFF">
      <w:pPr>
        <w:pStyle w:val="CommentText"/>
      </w:pPr>
      <w:r>
        <w:rPr>
          <w:rStyle w:val="CommentReference"/>
        </w:rPr>
        <w:annotationRef/>
      </w:r>
      <w:r>
        <w:t>yes</w:t>
      </w:r>
    </w:p>
  </w:comment>
  <w:comment w:id="350" w:author="Baylis, Katherine R" w:date="2020-05-04T13:15:00Z" w:initials="BKR">
    <w:p w14:paraId="7A6615E5" w14:textId="1D3F495B" w:rsidR="00AC64D0" w:rsidRDefault="00AC64D0">
      <w:pPr>
        <w:pStyle w:val="CommentText"/>
      </w:pPr>
      <w:r>
        <w:rPr>
          <w:rStyle w:val="CommentReference"/>
        </w:rPr>
        <w:annotationRef/>
      </w:r>
      <w:r>
        <w:t>Weights on what?</w:t>
      </w:r>
    </w:p>
  </w:comment>
  <w:comment w:id="356" w:author="Erin Coniker Lentz" w:date="2020-01-01T14:21:00Z" w:initials="ECL">
    <w:p w14:paraId="1FD3A976" w14:textId="65E141E3" w:rsidR="00AC64D0" w:rsidRDefault="00AC64D0">
      <w:pPr>
        <w:pStyle w:val="CommentText"/>
      </w:pPr>
      <w:r>
        <w:rPr>
          <w:rStyle w:val="CommentReference"/>
        </w:rPr>
        <w:annotationRef/>
      </w:r>
      <w:r>
        <w:t>Again – I like “(moderately or most) food secure” better than “safe.”</w:t>
      </w:r>
    </w:p>
  </w:comment>
  <w:comment w:id="371" w:author="Erin Coniker Lentz" w:date="2020-01-01T14:22:00Z" w:initials="ECL">
    <w:p w14:paraId="5D0FA97A" w14:textId="77777777" w:rsidR="00AC64D0" w:rsidRDefault="00AC64D0" w:rsidP="00403BE0">
      <w:pPr>
        <w:pStyle w:val="CommentText"/>
      </w:pPr>
      <w:r>
        <w:rPr>
          <w:rStyle w:val="CommentReference"/>
        </w:rPr>
        <w:annotationRef/>
      </w:r>
      <w:r>
        <w:t>Awesome!</w:t>
      </w:r>
    </w:p>
  </w:comment>
  <w:comment w:id="417" w:author="Erin Coniker Lentz" w:date="2020-01-01T14:25:00Z" w:initials="ECL">
    <w:p w14:paraId="59D1BD16" w14:textId="77777777" w:rsidR="00AC64D0" w:rsidRDefault="00AC64D0" w:rsidP="00B352D3">
      <w:pPr>
        <w:pStyle w:val="CommentText"/>
      </w:pPr>
      <w:r>
        <w:rPr>
          <w:rStyle w:val="CommentReference"/>
        </w:rPr>
        <w:annotationRef/>
      </w:r>
      <w:r>
        <w:t>Remind us why recall rate is useful…</w:t>
      </w:r>
    </w:p>
  </w:comment>
  <w:comment w:id="428" w:author="Baylis, Katherine R" w:date="2020-05-04T14:48:00Z" w:initials="BKR">
    <w:p w14:paraId="05FCDE7D" w14:textId="48605C5D" w:rsidR="00AC64D0" w:rsidRDefault="00AC64D0">
      <w:pPr>
        <w:pStyle w:val="CommentText"/>
      </w:pPr>
      <w:r>
        <w:rPr>
          <w:rStyle w:val="CommentReference"/>
        </w:rPr>
        <w:annotationRef/>
      </w:r>
      <w:r>
        <w:t>Is this what you mean?</w:t>
      </w:r>
    </w:p>
  </w:comment>
  <w:comment w:id="450" w:author="Baylis, Katherine R" w:date="2020-05-04T15:14:00Z" w:initials="BKR">
    <w:p w14:paraId="6DCA8E5E" w14:textId="69A0C672" w:rsidR="00AC64D0" w:rsidRDefault="00AC64D0">
      <w:pPr>
        <w:pStyle w:val="CommentText"/>
      </w:pPr>
      <w:r>
        <w:rPr>
          <w:rStyle w:val="CommentReference"/>
        </w:rPr>
        <w:annotationRef/>
      </w:r>
      <w:r>
        <w:t>I think you need to describe that this is the   continuous measure.  And average % of what?  The actual value? The cutoff?</w:t>
      </w:r>
    </w:p>
  </w:comment>
  <w:comment w:id="473" w:author="Baylis, Katherine R" w:date="2020-05-04T15:13:00Z" w:initials="BKR">
    <w:p w14:paraId="3CCCDB10" w14:textId="68C268A6" w:rsidR="00AC64D0" w:rsidRDefault="00AC64D0">
      <w:pPr>
        <w:pStyle w:val="CommentText"/>
      </w:pPr>
      <w:r>
        <w:rPr>
          <w:rStyle w:val="CommentReference"/>
        </w:rPr>
        <w:annotationRef/>
      </w:r>
      <w:r>
        <w:t>OK, but it would be useful to know the distribution of this (maybe a histogram).  If most are close to the cutoff, that’s more meaningful than the fact that there’s one at 33%</w:t>
      </w:r>
    </w:p>
  </w:comment>
  <w:comment w:id="474" w:author="Zhou, Yujun" w:date="2020-05-05T12:05:00Z" w:initials="ZY">
    <w:p w14:paraId="18C980AC" w14:textId="1697E7F1" w:rsidR="002D3C18" w:rsidRDefault="002D3C18">
      <w:pPr>
        <w:pStyle w:val="CommentText"/>
      </w:pPr>
      <w:r>
        <w:rPr>
          <w:rStyle w:val="CommentReference"/>
        </w:rPr>
        <w:annotationRef/>
      </w:r>
      <w:r>
        <w:t>Yes, good point</w:t>
      </w:r>
    </w:p>
  </w:comment>
  <w:comment w:id="493" w:author="Baylis, Katherine R" w:date="2020-05-04T15:16:00Z" w:initials="BKR">
    <w:p w14:paraId="47497502" w14:textId="77777777" w:rsidR="002D3C18" w:rsidRDefault="002D3C18" w:rsidP="002D3C18">
      <w:pPr>
        <w:pStyle w:val="CommentText"/>
      </w:pPr>
      <w:r>
        <w:rPr>
          <w:rStyle w:val="CommentReference"/>
        </w:rPr>
        <w:annotationRef/>
      </w:r>
      <w:r>
        <w:t xml:space="preserve">Is this all for the low vs </w:t>
      </w:r>
      <w:proofErr w:type="spellStart"/>
      <w:r>
        <w:t>med+high</w:t>
      </w:r>
      <w:proofErr w:type="spellEnd"/>
      <w:r>
        <w:t xml:space="preserve"> classification?  You might want to clarify that.  Do you do any of the robustness or error exploration things for the other analysis?</w:t>
      </w:r>
    </w:p>
  </w:comment>
  <w:comment w:id="494" w:author="Zhou, Yujun" w:date="2020-05-05T12:04:00Z" w:initials="ZY">
    <w:p w14:paraId="681AB37A" w14:textId="77777777" w:rsidR="002D3C18" w:rsidRDefault="002D3C18" w:rsidP="002D3C18">
      <w:pPr>
        <w:pStyle w:val="CommentText"/>
      </w:pPr>
      <w:r>
        <w:rPr>
          <w:rStyle w:val="CommentReference"/>
        </w:rPr>
        <w:annotationRef/>
      </w:r>
      <w:r>
        <w:t xml:space="preserve">Yes, all for the low vs </w:t>
      </w:r>
      <w:proofErr w:type="spellStart"/>
      <w:r>
        <w:t>med+high</w:t>
      </w:r>
      <w:proofErr w:type="spellEnd"/>
      <w:r>
        <w:t xml:space="preserve"> for this table. </w:t>
      </w:r>
    </w:p>
  </w:comment>
  <w:comment w:id="507" w:author="Baylis, Katherine R" w:date="2020-05-04T15:16:00Z" w:initials="BKR">
    <w:p w14:paraId="0CA2CF39" w14:textId="13B5E804" w:rsidR="00AC64D0" w:rsidRDefault="00AC64D0">
      <w:pPr>
        <w:pStyle w:val="CommentText"/>
      </w:pPr>
      <w:r>
        <w:rPr>
          <w:rStyle w:val="CommentReference"/>
        </w:rPr>
        <w:annotationRef/>
      </w:r>
      <w:r>
        <w:t xml:space="preserve">Is this all for the low vs </w:t>
      </w:r>
      <w:proofErr w:type="spellStart"/>
      <w:r>
        <w:t>med+high</w:t>
      </w:r>
      <w:proofErr w:type="spellEnd"/>
      <w:r>
        <w:t xml:space="preserve"> classification?  You might want to clarify that.  Do you do any of the robustness or error exploration things for the other analysis?</w:t>
      </w:r>
    </w:p>
  </w:comment>
  <w:comment w:id="508" w:author="Baylis, Katherine R" w:date="2020-05-04T15:17:00Z" w:initials="BKR">
    <w:p w14:paraId="52A9B82B" w14:textId="513632D6" w:rsidR="00AC64D0" w:rsidRDefault="00AC64D0">
      <w:pPr>
        <w:pStyle w:val="CommentText"/>
      </w:pPr>
      <w:r>
        <w:rPr>
          <w:rStyle w:val="CommentReference"/>
        </w:rPr>
        <w:annotationRef/>
      </w:r>
      <w:r>
        <w:t xml:space="preserve">I’m not clear on what you’re thinking here – taking </w:t>
      </w:r>
      <w:proofErr w:type="gramStart"/>
      <w:r>
        <w:t>the  cutoff</w:t>
      </w:r>
      <w:proofErr w:type="gramEnd"/>
      <w:r>
        <w:t xml:space="preserve"> into account in setting the threshold?  Or maybe adding something from the continuous </w:t>
      </w:r>
      <w:proofErr w:type="gramStart"/>
      <w:r>
        <w:t>variable  into</w:t>
      </w:r>
      <w:proofErr w:type="gramEnd"/>
      <w:r>
        <w:t xml:space="preserve"> the penalty function? (i.e. </w:t>
      </w:r>
      <w:bookmarkStart w:id="522" w:name="_Hlk39573650"/>
      <w:r>
        <w:t xml:space="preserve">making a </w:t>
      </w:r>
      <w:proofErr w:type="gramStart"/>
      <w:r>
        <w:t>far off</w:t>
      </w:r>
      <w:proofErr w:type="gramEnd"/>
      <w:r>
        <w:t xml:space="preserve"> miss-classification more ‘costly’ than a near one.  </w:t>
      </w:r>
      <w:bookmarkEnd w:id="522"/>
      <w:r>
        <w:t xml:space="preserve">I think that could work (and be </w:t>
      </w:r>
      <w:proofErr w:type="spellStart"/>
      <w:r>
        <w:t>kinda</w:t>
      </w:r>
      <w:proofErr w:type="spellEnd"/>
      <w:r>
        <w:t xml:space="preserve"> cool – almost like a fuzzy matching kind of thing)</w:t>
      </w:r>
    </w:p>
    <w:p w14:paraId="2749253E" w14:textId="77777777" w:rsidR="00AC64D0" w:rsidRDefault="00AC64D0">
      <w:pPr>
        <w:pStyle w:val="CommentText"/>
      </w:pPr>
    </w:p>
  </w:comment>
  <w:comment w:id="509" w:author="Zhou, Yujun" w:date="2020-05-05T12:17:00Z" w:initials="ZY">
    <w:p w14:paraId="2A4F7085" w14:textId="47B6E712" w:rsidR="00A55FE4" w:rsidRDefault="00A55FE4">
      <w:pPr>
        <w:pStyle w:val="CommentText"/>
      </w:pPr>
      <w:r>
        <w:rPr>
          <w:rStyle w:val="CommentReference"/>
        </w:rPr>
        <w:annotationRef/>
      </w:r>
      <w:r>
        <w:t xml:space="preserve">Yes, </w:t>
      </w:r>
      <w:r>
        <w:t xml:space="preserve">making a </w:t>
      </w:r>
      <w:proofErr w:type="gramStart"/>
      <w:r>
        <w:t>far off</w:t>
      </w:r>
      <w:proofErr w:type="gramEnd"/>
      <w:r>
        <w:t xml:space="preserve"> miss-classification more ‘costly’ than a near one.  </w:t>
      </w:r>
    </w:p>
  </w:comment>
  <w:comment w:id="526" w:author="Zhou, Yujun" w:date="2020-05-01T00:54:00Z" w:initials="ZY">
    <w:p w14:paraId="2C738668" w14:textId="53C7CAA4" w:rsidR="00AC64D0" w:rsidRDefault="00AC64D0">
      <w:pPr>
        <w:pStyle w:val="CommentText"/>
      </w:pPr>
      <w:r>
        <w:rPr>
          <w:rStyle w:val="CommentReference"/>
        </w:rPr>
        <w:annotationRef/>
      </w:r>
      <w:r>
        <w:rPr>
          <w:rFonts w:ascii="Garamond" w:eastAsia="SimSun" w:hAnsi="Garamond" w:cs="Times"/>
          <w:color w:val="333333"/>
        </w:rPr>
        <w:t xml:space="preserve">currently placeholders using the three category results maps. I have the code ready but need to decide on the results before making the maps </w:t>
      </w:r>
    </w:p>
  </w:comment>
  <w:comment w:id="537" w:author="Baylis, Katherine R" w:date="2020-05-04T15:20:00Z" w:initials="BKR">
    <w:p w14:paraId="71AB40BC" w14:textId="0A1B48D5" w:rsidR="00AC64D0" w:rsidRDefault="00AC64D0">
      <w:pPr>
        <w:pStyle w:val="CommentText"/>
      </w:pPr>
      <w:r>
        <w:rPr>
          <w:rStyle w:val="CommentReference"/>
        </w:rPr>
        <w:annotationRef/>
      </w:r>
      <w:r>
        <w:t>I don’t understand – are these the results for the same models taken to the % of HH?  Or are these newly trained models on the continuous outcome?</w:t>
      </w:r>
    </w:p>
  </w:comment>
  <w:comment w:id="538" w:author="Zhou, Yujun" w:date="2020-05-05T12:21:00Z" w:initials="ZY">
    <w:p w14:paraId="1FAF3ABA" w14:textId="6A5262FC" w:rsidR="006F15C7" w:rsidRDefault="006F15C7">
      <w:pPr>
        <w:pStyle w:val="CommentText"/>
      </w:pPr>
      <w:r>
        <w:rPr>
          <w:rStyle w:val="CommentReference"/>
        </w:rPr>
        <w:annotationRef/>
      </w:r>
      <w:r>
        <w:t>They are newly trained regression models (instead of classifiers in the main model, but same variables.)</w:t>
      </w:r>
    </w:p>
  </w:comment>
  <w:comment w:id="542" w:author="Baylis, Katherine R" w:date="2020-05-04T15:21:00Z" w:initials="BKR">
    <w:p w14:paraId="7858DBCC" w14:textId="298A26FF" w:rsidR="00AC64D0" w:rsidRDefault="00AC64D0">
      <w:pPr>
        <w:pStyle w:val="CommentText"/>
      </w:pPr>
      <w:r>
        <w:rPr>
          <w:rStyle w:val="CommentReference"/>
        </w:rPr>
        <w:annotationRef/>
      </w:r>
      <w:r>
        <w:t>Huh - cool</w:t>
      </w:r>
    </w:p>
  </w:comment>
  <w:comment w:id="546" w:author="Baylis, Katherine R" w:date="2020-05-04T15:22:00Z" w:initials="BKR">
    <w:p w14:paraId="09596B3F" w14:textId="36AA9EA0" w:rsidR="00AC64D0" w:rsidRDefault="00AC64D0">
      <w:pPr>
        <w:pStyle w:val="CommentText"/>
      </w:pPr>
      <w:r>
        <w:rPr>
          <w:rStyle w:val="CommentReference"/>
        </w:rPr>
        <w:annotationRef/>
      </w:r>
      <w:r>
        <w:t xml:space="preserve">This is great but should go into the methods section.  Nicely argued </w:t>
      </w:r>
      <w:proofErr w:type="spellStart"/>
      <w:r>
        <w:t>tho</w:t>
      </w:r>
      <w:proofErr w:type="spellEnd"/>
    </w:p>
  </w:comment>
  <w:comment w:id="571" w:author="Baylis, Katherine R" w:date="2020-05-04T15:23:00Z" w:initials="BKR">
    <w:p w14:paraId="1A2569EF" w14:textId="285DC314" w:rsidR="00AC64D0" w:rsidRDefault="00AC64D0">
      <w:pPr>
        <w:pStyle w:val="CommentText"/>
      </w:pPr>
      <w:r>
        <w:rPr>
          <w:rStyle w:val="CommentReference"/>
        </w:rPr>
        <w:annotationRef/>
      </w:r>
    </w:p>
  </w:comment>
  <w:comment w:id="572" w:author="Baylis, Katherine R" w:date="2020-05-04T15:23:00Z" w:initials="BKR">
    <w:p w14:paraId="3F91533D" w14:textId="0B8DF0CC" w:rsidR="00AC64D0" w:rsidRDefault="00AC64D0">
      <w:pPr>
        <w:pStyle w:val="CommentText"/>
      </w:pPr>
      <w:r>
        <w:rPr>
          <w:rStyle w:val="CommentReference"/>
        </w:rPr>
        <w:annotationRef/>
      </w:r>
      <w:r>
        <w:t xml:space="preserve">Yes please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1FCC1F" w15:done="0"/>
  <w15:commentEx w15:paraId="4CAB89B2" w15:done="0"/>
  <w15:commentEx w15:paraId="3CF6F870" w15:done="1"/>
  <w15:commentEx w15:paraId="54EE1EB9" w15:done="1"/>
  <w15:commentEx w15:paraId="3C92BC07" w15:done="0"/>
  <w15:commentEx w15:paraId="1A980E81" w15:done="0"/>
  <w15:commentEx w15:paraId="5E963CBF" w15:done="1"/>
  <w15:commentEx w15:paraId="3C6938C9" w15:done="1"/>
  <w15:commentEx w15:paraId="26A35DF4" w15:done="0"/>
  <w15:commentEx w15:paraId="0D768CA9" w15:done="0"/>
  <w15:commentEx w15:paraId="58B140A5" w15:done="0"/>
  <w15:commentEx w15:paraId="364E7F92" w15:paraIdParent="58B140A5" w15:done="0"/>
  <w15:commentEx w15:paraId="67479F5D" w15:done="0"/>
  <w15:commentEx w15:paraId="1DDB50E7" w15:paraIdParent="67479F5D" w15:done="0"/>
  <w15:commentEx w15:paraId="3F534F59" w15:done="0"/>
  <w15:commentEx w15:paraId="7A17E1F8" w15:paraIdParent="3F534F59" w15:done="0"/>
  <w15:commentEx w15:paraId="5DDD72DC" w15:done="1"/>
  <w15:commentEx w15:paraId="6BE54748" w15:done="1"/>
  <w15:commentEx w15:paraId="3F76D46C" w15:done="0"/>
  <w15:commentEx w15:paraId="45382B1A" w15:done="0"/>
  <w15:commentEx w15:paraId="0F5AD5C7" w15:done="0"/>
  <w15:commentEx w15:paraId="78080DC9" w15:done="0"/>
  <w15:commentEx w15:paraId="64A7B1F4" w15:done="1"/>
  <w15:commentEx w15:paraId="7ACB5C07" w15:done="0"/>
  <w15:commentEx w15:paraId="66968256" w15:done="0"/>
  <w15:commentEx w15:paraId="3712F895" w15:paraIdParent="66968256" w15:done="0"/>
  <w15:commentEx w15:paraId="3D23617D" w15:done="1"/>
  <w15:commentEx w15:paraId="31DED28E" w15:done="0"/>
  <w15:commentEx w15:paraId="4C404CB4" w15:paraIdParent="31DED28E" w15:done="0"/>
  <w15:commentEx w15:paraId="361CA2E2" w15:done="0"/>
  <w15:commentEx w15:paraId="1F000B7E" w15:done="0"/>
  <w15:commentEx w15:paraId="0B3E6BC6" w15:done="0"/>
  <w15:commentEx w15:paraId="4793EBC4" w15:done="0"/>
  <w15:commentEx w15:paraId="11BC2220" w15:done="0"/>
  <w15:commentEx w15:paraId="216917E4" w15:done="0"/>
  <w15:commentEx w15:paraId="29789868" w15:paraIdParent="216917E4" w15:done="0"/>
  <w15:commentEx w15:paraId="63CCBA2B" w15:done="0"/>
  <w15:commentEx w15:paraId="15725383" w15:paraIdParent="63CCBA2B" w15:done="0"/>
  <w15:commentEx w15:paraId="7A6615E5" w15:done="0"/>
  <w15:commentEx w15:paraId="1FD3A976" w15:done="1"/>
  <w15:commentEx w15:paraId="5D0FA97A" w15:done="0"/>
  <w15:commentEx w15:paraId="59D1BD16" w15:done="1"/>
  <w15:commentEx w15:paraId="05FCDE7D" w15:done="0"/>
  <w15:commentEx w15:paraId="6DCA8E5E" w15:done="0"/>
  <w15:commentEx w15:paraId="3CCCDB10" w15:done="0"/>
  <w15:commentEx w15:paraId="18C980AC" w15:paraIdParent="3CCCDB10" w15:done="0"/>
  <w15:commentEx w15:paraId="47497502" w15:done="0"/>
  <w15:commentEx w15:paraId="681AB37A" w15:paraIdParent="47497502" w15:done="0"/>
  <w15:commentEx w15:paraId="0CA2CF39" w15:done="0"/>
  <w15:commentEx w15:paraId="2749253E" w15:done="0"/>
  <w15:commentEx w15:paraId="2A4F7085" w15:paraIdParent="2749253E" w15:done="0"/>
  <w15:commentEx w15:paraId="2C738668" w15:done="0"/>
  <w15:commentEx w15:paraId="71AB40BC" w15:done="0"/>
  <w15:commentEx w15:paraId="1FAF3ABA" w15:paraIdParent="71AB40BC" w15:done="0"/>
  <w15:commentEx w15:paraId="7858DBCC" w15:done="0"/>
  <w15:commentEx w15:paraId="09596B3F" w15:done="0"/>
  <w15:commentEx w15:paraId="1A2569EF" w15:done="0"/>
  <w15:commentEx w15:paraId="3F91533D" w15:paraIdParent="1A2569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1FCC1F" w16cid:durableId="21B71F4C"/>
  <w16cid:commentId w16cid:paraId="4CAB89B2" w16cid:durableId="225B883A"/>
  <w16cid:commentId w16cid:paraId="3CF6F870" w16cid:durableId="2119098B"/>
  <w16cid:commentId w16cid:paraId="54EE1EB9" w16cid:durableId="210D2E71"/>
  <w16cid:commentId w16cid:paraId="3C92BC07" w16cid:durableId="2119098E"/>
  <w16cid:commentId w16cid:paraId="1A980E81" w16cid:durableId="21B7219B"/>
  <w16cid:commentId w16cid:paraId="5E963CBF" w16cid:durableId="21B722BB"/>
  <w16cid:commentId w16cid:paraId="3C6938C9" w16cid:durableId="2109967D"/>
  <w16cid:commentId w16cid:paraId="26A35DF4" w16cid:durableId="225B8841"/>
  <w16cid:commentId w16cid:paraId="0D768CA9" w16cid:durableId="21B7232B"/>
  <w16cid:commentId w16cid:paraId="58B140A5" w16cid:durableId="21190994"/>
  <w16cid:commentId w16cid:paraId="364E7F92" w16cid:durableId="2141C93B"/>
  <w16cid:commentId w16cid:paraId="67479F5D" w16cid:durableId="21B724D6"/>
  <w16cid:commentId w16cid:paraId="1DDB50E7" w16cid:durableId="2254834B"/>
  <w16cid:commentId w16cid:paraId="3F534F59" w16cid:durableId="21190996"/>
  <w16cid:commentId w16cid:paraId="7A17E1F8" w16cid:durableId="212E1EF3"/>
  <w16cid:commentId w16cid:paraId="5DDD72DC" w16cid:durableId="21B7264C"/>
  <w16cid:commentId w16cid:paraId="6BE54748" w16cid:durableId="21B729D3"/>
  <w16cid:commentId w16cid:paraId="3F76D46C" w16cid:durableId="21B72667"/>
  <w16cid:commentId w16cid:paraId="45382B1A" w16cid:durableId="225B884C"/>
  <w16cid:commentId w16cid:paraId="0F5AD5C7" w16cid:durableId="225B884D"/>
  <w16cid:commentId w16cid:paraId="78080DC9" w16cid:durableId="225B884E"/>
  <w16cid:commentId w16cid:paraId="64A7B1F4" w16cid:durableId="21B72788"/>
  <w16cid:commentId w16cid:paraId="7ACB5C07" w16cid:durableId="225BCFBD"/>
  <w16cid:commentId w16cid:paraId="66968256" w16cid:durableId="225BCFBC"/>
  <w16cid:commentId w16cid:paraId="3712F895" w16cid:durableId="225BCFBB"/>
  <w16cid:commentId w16cid:paraId="3D23617D" w16cid:durableId="21B727FD"/>
  <w16cid:commentId w16cid:paraId="31DED28E" w16cid:durableId="21B72804"/>
  <w16cid:commentId w16cid:paraId="4C404CB4" w16cid:durableId="22549EAF"/>
  <w16cid:commentId w16cid:paraId="361CA2E2" w16cid:durableId="225B8853"/>
  <w16cid:commentId w16cid:paraId="1F000B7E" w16cid:durableId="225B8854"/>
  <w16cid:commentId w16cid:paraId="0B3E6BC6" w16cid:durableId="225B8855"/>
  <w16cid:commentId w16cid:paraId="4793EBC4" w16cid:durableId="21B7288D"/>
  <w16cid:commentId w16cid:paraId="11BC2220" w16cid:durableId="21B728F7"/>
  <w16cid:commentId w16cid:paraId="216917E4" w16cid:durableId="225B8858"/>
  <w16cid:commentId w16cid:paraId="29789868" w16cid:durableId="225BCE28"/>
  <w16cid:commentId w16cid:paraId="63CCBA2B" w16cid:durableId="225B8859"/>
  <w16cid:commentId w16cid:paraId="15725383" w16cid:durableId="225BCE7A"/>
  <w16cid:commentId w16cid:paraId="7A6615E5" w16cid:durableId="225B885A"/>
  <w16cid:commentId w16cid:paraId="1FD3A976" w16cid:durableId="21B72975"/>
  <w16cid:commentId w16cid:paraId="5D0FA97A" w16cid:durableId="21B7299D"/>
  <w16cid:commentId w16cid:paraId="59D1BD16" w16cid:durableId="21B72A74"/>
  <w16cid:commentId w16cid:paraId="05FCDE7D" w16cid:durableId="225B885E"/>
  <w16cid:commentId w16cid:paraId="6DCA8E5E" w16cid:durableId="225B885F"/>
  <w16cid:commentId w16cid:paraId="3CCCDB10" w16cid:durableId="225B8860"/>
  <w16cid:commentId w16cid:paraId="18C980AC" w16cid:durableId="225BD4F4"/>
  <w16cid:commentId w16cid:paraId="47497502" w16cid:durableId="225BD29F"/>
  <w16cid:commentId w16cid:paraId="681AB37A" w16cid:durableId="225BD4C3"/>
  <w16cid:commentId w16cid:paraId="0CA2CF39" w16cid:durableId="225B8861"/>
  <w16cid:commentId w16cid:paraId="2749253E" w16cid:durableId="225B8862"/>
  <w16cid:commentId w16cid:paraId="2A4F7085" w16cid:durableId="225BD7D5"/>
  <w16cid:commentId w16cid:paraId="2C738668" w16cid:durableId="2255F1DF"/>
  <w16cid:commentId w16cid:paraId="71AB40BC" w16cid:durableId="225B8864"/>
  <w16cid:commentId w16cid:paraId="1FAF3ABA" w16cid:durableId="225BD8E3"/>
  <w16cid:commentId w16cid:paraId="7858DBCC" w16cid:durableId="225B8865"/>
  <w16cid:commentId w16cid:paraId="09596B3F" w16cid:durableId="225B8866"/>
  <w16cid:commentId w16cid:paraId="1A2569EF" w16cid:durableId="225B8867"/>
  <w16cid:commentId w16cid:paraId="3F91533D" w16cid:durableId="225B88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28615C" w14:textId="77777777" w:rsidR="00DF665D" w:rsidRDefault="00DF665D" w:rsidP="001D5A64">
      <w:r>
        <w:separator/>
      </w:r>
    </w:p>
  </w:endnote>
  <w:endnote w:type="continuationSeparator" w:id="0">
    <w:p w14:paraId="6676137E" w14:textId="77777777" w:rsidR="00DF665D" w:rsidRDefault="00DF665D" w:rsidP="001D5A64">
      <w:r>
        <w:continuationSeparator/>
      </w:r>
    </w:p>
  </w:endnote>
  <w:endnote w:type="continuationNotice" w:id="1">
    <w:p w14:paraId="77938DEB" w14:textId="77777777" w:rsidR="00DF665D" w:rsidRDefault="00DF66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NewCenturySchlbk-Roman">
    <w:altName w:val="Cambria"/>
    <w:panose1 w:val="00000000000000000000"/>
    <w:charset w:val="00"/>
    <w:family w:val="roman"/>
    <w:notTrueType/>
    <w:pitch w:val="default"/>
  </w:font>
  <w:font w:name="NewCenturySchlbk-Italic">
    <w:altName w:val="Cambria"/>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AppleSystemUIFont">
    <w:altName w:val="Calibri"/>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5302764"/>
      <w:docPartObj>
        <w:docPartGallery w:val="Page Numbers (Bottom of Page)"/>
        <w:docPartUnique/>
      </w:docPartObj>
    </w:sdtPr>
    <w:sdtContent>
      <w:p w14:paraId="45DD843E" w14:textId="1BB386E9" w:rsidR="00AC64D0" w:rsidRDefault="00AC64D0" w:rsidP="001D5A6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26B43D" w14:textId="77777777" w:rsidR="00AC64D0" w:rsidRDefault="00AC64D0" w:rsidP="001D5A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5EC59" w14:textId="1DB70F52" w:rsidR="00AC64D0" w:rsidRPr="001D5A64" w:rsidRDefault="00AC64D0" w:rsidP="00B57CDC">
    <w:pPr>
      <w:pStyle w:val="Footer"/>
      <w:framePr w:wrap="none" w:vAnchor="text" w:hAnchor="page" w:x="9522" w:y="-20"/>
      <w:jc w:val="right"/>
      <w:rPr>
        <w:rStyle w:val="PageNumber"/>
        <w:sz w:val="18"/>
      </w:rPr>
    </w:pPr>
    <w:r w:rsidRPr="001D5A64">
      <w:rPr>
        <w:rStyle w:val="PageNumber"/>
        <w:rFonts w:ascii="Times New Roman" w:hAnsi="Times New Roman"/>
        <w:sz w:val="18"/>
      </w:rPr>
      <w:t xml:space="preserve">Page </w:t>
    </w:r>
    <w:r w:rsidRPr="001D5A64">
      <w:rPr>
        <w:rStyle w:val="PageNumber"/>
        <w:rFonts w:ascii="Times New Roman" w:hAnsi="Times New Roman"/>
        <w:sz w:val="18"/>
      </w:rPr>
      <w:fldChar w:fldCharType="begin"/>
    </w:r>
    <w:r w:rsidRPr="001D5A64">
      <w:rPr>
        <w:rStyle w:val="PageNumber"/>
        <w:rFonts w:ascii="Times New Roman" w:hAnsi="Times New Roman"/>
        <w:sz w:val="18"/>
      </w:rPr>
      <w:instrText xml:space="preserve"> PAGE </w:instrText>
    </w:r>
    <w:r w:rsidRPr="001D5A64">
      <w:rPr>
        <w:rStyle w:val="PageNumber"/>
        <w:rFonts w:ascii="Times New Roman" w:hAnsi="Times New Roman"/>
        <w:sz w:val="18"/>
      </w:rPr>
      <w:fldChar w:fldCharType="separate"/>
    </w:r>
    <w:r>
      <w:rPr>
        <w:rStyle w:val="PageNumber"/>
        <w:rFonts w:ascii="Times New Roman" w:hAnsi="Times New Roman"/>
        <w:noProof/>
        <w:sz w:val="18"/>
      </w:rPr>
      <w:t>26</w:t>
    </w:r>
    <w:r w:rsidRPr="001D5A64">
      <w:rPr>
        <w:rStyle w:val="PageNumber"/>
        <w:rFonts w:ascii="Times New Roman" w:hAnsi="Times New Roman"/>
        <w:sz w:val="18"/>
      </w:rPr>
      <w:fldChar w:fldCharType="end"/>
    </w:r>
    <w:r w:rsidRPr="001D5A64">
      <w:rPr>
        <w:rStyle w:val="PageNumber"/>
        <w:rFonts w:ascii="Times New Roman" w:hAnsi="Times New Roman"/>
        <w:sz w:val="18"/>
      </w:rPr>
      <w:t xml:space="preserve"> of </w:t>
    </w:r>
    <w:r w:rsidRPr="001D5A64">
      <w:rPr>
        <w:rStyle w:val="PageNumber"/>
        <w:rFonts w:ascii="Times New Roman" w:hAnsi="Times New Roman"/>
        <w:sz w:val="18"/>
      </w:rPr>
      <w:fldChar w:fldCharType="begin"/>
    </w:r>
    <w:r w:rsidRPr="001D5A64">
      <w:rPr>
        <w:rStyle w:val="PageNumber"/>
        <w:rFonts w:ascii="Times New Roman" w:hAnsi="Times New Roman"/>
        <w:sz w:val="18"/>
      </w:rPr>
      <w:instrText xml:space="preserve"> NUMPAGES </w:instrText>
    </w:r>
    <w:r w:rsidRPr="001D5A64">
      <w:rPr>
        <w:rStyle w:val="PageNumber"/>
        <w:rFonts w:ascii="Times New Roman" w:hAnsi="Times New Roman"/>
        <w:sz w:val="18"/>
      </w:rPr>
      <w:fldChar w:fldCharType="separate"/>
    </w:r>
    <w:r>
      <w:rPr>
        <w:rStyle w:val="PageNumber"/>
        <w:rFonts w:ascii="Times New Roman" w:hAnsi="Times New Roman"/>
        <w:noProof/>
        <w:sz w:val="18"/>
      </w:rPr>
      <w:t>42</w:t>
    </w:r>
    <w:r w:rsidRPr="001D5A64">
      <w:rPr>
        <w:rStyle w:val="PageNumber"/>
        <w:rFonts w:ascii="Times New Roman" w:hAnsi="Times New Roman"/>
        <w:sz w:val="18"/>
      </w:rPr>
      <w:fldChar w:fldCharType="end"/>
    </w:r>
    <w:sdt>
      <w:sdtPr>
        <w:rPr>
          <w:rStyle w:val="PageNumber"/>
          <w:sz w:val="18"/>
        </w:rPr>
        <w:id w:val="-139271858"/>
        <w:docPartObj>
          <w:docPartGallery w:val="Page Numbers (Bottom of Page)"/>
          <w:docPartUnique/>
        </w:docPartObj>
      </w:sdtPr>
      <w:sdtContent>
        <w:r w:rsidRPr="001D5A64">
          <w:rPr>
            <w:rStyle w:val="PageNumber"/>
            <w:sz w:val="18"/>
          </w:rPr>
          <w:t xml:space="preserve"> </w:t>
        </w:r>
      </w:sdtContent>
    </w:sdt>
  </w:p>
  <w:p w14:paraId="431713DA" w14:textId="3DC9CBF9" w:rsidR="00AC64D0" w:rsidRDefault="00AC64D0" w:rsidP="008A2A8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DC829" w14:textId="4EF22248" w:rsidR="00AC64D0" w:rsidRDefault="00AC64D0">
    <w:pPr>
      <w:pStyle w:val="Footer"/>
    </w:pPr>
  </w:p>
  <w:p w14:paraId="02FC491E" w14:textId="77777777" w:rsidR="00AC64D0" w:rsidRDefault="00AC64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7D3A4" w14:textId="77777777" w:rsidR="00DF665D" w:rsidRDefault="00DF665D" w:rsidP="001D5A64">
      <w:r>
        <w:separator/>
      </w:r>
    </w:p>
  </w:footnote>
  <w:footnote w:type="continuationSeparator" w:id="0">
    <w:p w14:paraId="64FE76A7" w14:textId="77777777" w:rsidR="00DF665D" w:rsidRDefault="00DF665D" w:rsidP="001D5A64">
      <w:r>
        <w:continuationSeparator/>
      </w:r>
    </w:p>
  </w:footnote>
  <w:footnote w:type="continuationNotice" w:id="1">
    <w:p w14:paraId="4C8C560F" w14:textId="77777777" w:rsidR="00DF665D" w:rsidRDefault="00DF665D"/>
  </w:footnote>
  <w:footnote w:id="2">
    <w:p w14:paraId="70C8461B" w14:textId="77777777" w:rsidR="00AC64D0" w:rsidRDefault="00AC64D0" w:rsidP="00532498">
      <w:pPr>
        <w:spacing w:line="480" w:lineRule="auto"/>
        <w:ind w:left="720"/>
        <w:rPr>
          <w:rFonts w:ascii="Garamond" w:hAnsi="Garamond"/>
        </w:rPr>
      </w:pPr>
      <w:r>
        <w:rPr>
          <w:rStyle w:val="FootnoteReference"/>
        </w:rPr>
        <w:footnoteRef/>
      </w:r>
      <w:r>
        <w:t xml:space="preserve"> </w:t>
      </w:r>
      <w:r w:rsidRPr="00BA2FB9">
        <w:rPr>
          <w:rFonts w:ascii="Garamond" w:eastAsia="SimSun" w:hAnsi="Garamond" w:cs="Times"/>
          <w:color w:val="333333"/>
          <w:sz w:val="20"/>
          <w:szCs w:val="20"/>
        </w:rPr>
        <w:t>Other studies use other combinations of food security measures, including predicting t</w:t>
      </w:r>
      <w:r w:rsidRPr="00BA2FB9">
        <w:rPr>
          <w:rFonts w:ascii="Garamond" w:hAnsi="Garamond"/>
          <w:sz w:val="20"/>
          <w:szCs w:val="20"/>
        </w:rPr>
        <w:t xml:space="preserve">he household dietary diversity score (HDDS) measure or the IPC. We do not use HDDS like the other papers </w:t>
      </w:r>
      <w:r w:rsidRPr="00BA2FB9">
        <w:rPr>
          <w:rStyle w:val="CommentReference"/>
          <w:rFonts w:ascii="Garamond" w:hAnsi="Garamond"/>
          <w:sz w:val="20"/>
          <w:szCs w:val="20"/>
        </w:rPr>
        <w:annotationRef/>
      </w:r>
      <w:r w:rsidRPr="00BA2FB9">
        <w:rPr>
          <w:rFonts w:ascii="Garamond" w:hAnsi="Garamond"/>
          <w:sz w:val="20"/>
          <w:szCs w:val="20"/>
        </w:rPr>
        <w:t>do since the variation in the categorical HDDS measure is close to 0, especially after averaging at the cluster level. In other words, a naïve guess that all clusters on average have medium HDDS would beat any models available. The IPC does not have the spatial granularity that we are interested in exploring.</w:t>
      </w:r>
      <w:r>
        <w:rPr>
          <w:rFonts w:ascii="Garamond" w:hAnsi="Garamond"/>
        </w:rPr>
        <w:t xml:space="preserve">  </w:t>
      </w:r>
      <w:r>
        <w:rPr>
          <w:rStyle w:val="CommentReference"/>
        </w:rPr>
        <w:annotationRef/>
      </w:r>
    </w:p>
    <w:p w14:paraId="5451F002" w14:textId="4E36712B" w:rsidR="00AC64D0" w:rsidRDefault="00AC64D0">
      <w:pPr>
        <w:pStyle w:val="FootnoteText"/>
      </w:pPr>
    </w:p>
  </w:footnote>
  <w:footnote w:id="3">
    <w:p w14:paraId="53279041" w14:textId="2971C05D" w:rsidR="00AC64D0" w:rsidRDefault="00AC64D0" w:rsidP="00F15F29">
      <w:pPr>
        <w:pStyle w:val="FootnoteText"/>
      </w:pPr>
      <w:r>
        <w:rPr>
          <w:rStyle w:val="FootnoteReference"/>
        </w:rPr>
        <w:footnoteRef/>
      </w:r>
      <w:r>
        <w:t xml:space="preserve"> </w:t>
      </w:r>
      <w:r w:rsidRPr="008A61AA">
        <w:rPr>
          <w:rFonts w:ascii="Garamond" w:eastAsia="SimSun" w:hAnsi="Garamond" w:cs="Times"/>
          <w:color w:val="333333"/>
          <w:sz w:val="22"/>
          <w:szCs w:val="22"/>
        </w:rPr>
        <w:t xml:space="preserve">Although our results rely on these variables </w:t>
      </w:r>
      <w:r w:rsidRPr="008A61AA">
        <w:rPr>
          <w:rFonts w:ascii="Garamond" w:eastAsia="SimSun" w:hAnsi="Garamond" w:cs="Times" w:hint="eastAsia"/>
          <w:color w:val="333333"/>
          <w:sz w:val="22"/>
          <w:szCs w:val="22"/>
        </w:rPr>
        <w:t>co</w:t>
      </w:r>
      <w:r w:rsidRPr="008A61AA">
        <w:rPr>
          <w:rFonts w:ascii="Garamond" w:eastAsia="SimSun" w:hAnsi="Garamond" w:cs="Times"/>
          <w:color w:val="333333"/>
          <w:sz w:val="22"/>
          <w:szCs w:val="22"/>
        </w:rPr>
        <w:t xml:space="preserve">llected from the surveys, in a </w:t>
      </w:r>
      <w:ins w:id="195" w:author="Baylis, Katherine R" w:date="2020-05-01T10:54:00Z">
        <w:r>
          <w:rPr>
            <w:rFonts w:ascii="Garamond" w:eastAsia="SimSun" w:hAnsi="Garamond" w:cs="Times"/>
            <w:color w:val="333333"/>
            <w:sz w:val="22"/>
            <w:szCs w:val="22"/>
          </w:rPr>
          <w:t xml:space="preserve">companion </w:t>
        </w:r>
      </w:ins>
      <w:r w:rsidRPr="008A61AA">
        <w:rPr>
          <w:rFonts w:ascii="Garamond" w:eastAsia="SimSun" w:hAnsi="Garamond" w:cs="Times"/>
          <w:color w:val="333333"/>
          <w:sz w:val="22"/>
          <w:szCs w:val="22"/>
        </w:rPr>
        <w:t xml:space="preserve">paper </w:t>
      </w:r>
      <w:del w:id="196" w:author="Baylis, Katherine R" w:date="2020-05-01T10:54:00Z">
        <w:r w:rsidRPr="008A61AA" w:rsidDel="002B22CA">
          <w:rPr>
            <w:rFonts w:ascii="Garamond" w:eastAsia="SimSun" w:hAnsi="Garamond" w:cs="Times"/>
            <w:color w:val="333333"/>
            <w:sz w:val="22"/>
            <w:szCs w:val="22"/>
          </w:rPr>
          <w:delText>that we are working on</w:delText>
        </w:r>
      </w:del>
      <w:ins w:id="197" w:author="Baylis, Katherine R" w:date="2020-05-01T10:54:00Z">
        <w:r>
          <w:rPr>
            <w:rFonts w:ascii="Garamond" w:eastAsia="SimSun" w:hAnsi="Garamond" w:cs="Times"/>
            <w:color w:val="333333"/>
            <w:sz w:val="22"/>
            <w:szCs w:val="22"/>
          </w:rPr>
          <w:t>(</w:t>
        </w:r>
      </w:ins>
      <w:ins w:id="198" w:author="Zhou, Yujun" w:date="2020-05-05T11:25:00Z">
        <w:r w:rsidR="00C1207A">
          <w:rPr>
            <w:rFonts w:ascii="Garamond" w:eastAsia="SimSun" w:hAnsi="Garamond" w:cs="Times"/>
            <w:color w:val="333333"/>
            <w:sz w:val="22"/>
            <w:szCs w:val="22"/>
          </w:rPr>
          <w:t>“</w:t>
        </w:r>
        <w:r w:rsidR="00C1207A" w:rsidRPr="00C1207A">
          <w:rPr>
            <w:rFonts w:ascii="Garamond" w:eastAsia="SimSun" w:hAnsi="Garamond" w:cs="Times"/>
            <w:color w:val="333333"/>
            <w:sz w:val="22"/>
            <w:szCs w:val="22"/>
          </w:rPr>
          <w:t>Food security prediction at the grid level using satellite imagery and price data</w:t>
        </w:r>
        <w:r w:rsidR="00C1207A">
          <w:rPr>
            <w:rFonts w:ascii="Garamond" w:eastAsia="SimSun" w:hAnsi="Garamond" w:cs="Times"/>
            <w:color w:val="333333"/>
            <w:sz w:val="22"/>
            <w:szCs w:val="22"/>
          </w:rPr>
          <w:t>”</w:t>
        </w:r>
      </w:ins>
      <w:ins w:id="199" w:author="Baylis, Katherine R" w:date="2020-05-01T10:54:00Z">
        <w:del w:id="200" w:author="Zhou, Yujun" w:date="2020-05-05T11:25:00Z">
          <w:r w:rsidDel="00C1207A">
            <w:rPr>
              <w:rFonts w:ascii="Garamond" w:eastAsia="SimSun" w:hAnsi="Garamond" w:cs="Times"/>
              <w:color w:val="333333"/>
              <w:sz w:val="22"/>
              <w:szCs w:val="22"/>
            </w:rPr>
            <w:delText>CITE</w:delText>
          </w:r>
        </w:del>
        <w:r>
          <w:rPr>
            <w:rFonts w:ascii="Garamond" w:eastAsia="SimSun" w:hAnsi="Garamond" w:cs="Times"/>
            <w:color w:val="333333"/>
            <w:sz w:val="22"/>
            <w:szCs w:val="22"/>
          </w:rPr>
          <w:t>)</w:t>
        </w:r>
      </w:ins>
      <w:r w:rsidRPr="008A61AA">
        <w:rPr>
          <w:rFonts w:ascii="Garamond" w:eastAsia="SimSun" w:hAnsi="Garamond" w:cs="Times"/>
          <w:color w:val="333333"/>
          <w:sz w:val="22"/>
          <w:szCs w:val="22"/>
        </w:rPr>
        <w:t xml:space="preserve">, we </w:t>
      </w:r>
      <w:r w:rsidRPr="008A61AA">
        <w:rPr>
          <w:rFonts w:ascii="Garamond" w:eastAsia="SimSun" w:hAnsi="Garamond" w:cs="Times" w:hint="eastAsia"/>
          <w:color w:val="333333"/>
          <w:sz w:val="22"/>
          <w:szCs w:val="22"/>
        </w:rPr>
        <w:t>use</w:t>
      </w:r>
      <w:r w:rsidRPr="008A61AA">
        <w:rPr>
          <w:rFonts w:ascii="Garamond" w:eastAsia="SimSun" w:hAnsi="Garamond" w:cs="Times"/>
          <w:color w:val="333333"/>
          <w:sz w:val="22"/>
          <w:szCs w:val="22"/>
        </w:rPr>
        <w:t xml:space="preserve"> satellite imagery predicted roof types, consumption aggregates, and asset index as </w:t>
      </w:r>
      <w:r w:rsidRPr="008A61AA">
        <w:rPr>
          <w:rStyle w:val="CommentReference"/>
          <w:sz w:val="22"/>
          <w:szCs w:val="22"/>
        </w:rPr>
        <w:annotationRef/>
      </w:r>
      <w:r w:rsidRPr="008A61AA">
        <w:rPr>
          <w:rStyle w:val="CommentReference"/>
          <w:sz w:val="22"/>
          <w:szCs w:val="22"/>
        </w:rPr>
        <w:annotationRef/>
      </w:r>
      <w:r w:rsidRPr="008A61AA">
        <w:rPr>
          <w:rFonts w:ascii="Garamond" w:eastAsia="SimSun" w:hAnsi="Garamond" w:cs="Times"/>
          <w:color w:val="333333"/>
          <w:sz w:val="22"/>
          <w:szCs w:val="22"/>
        </w:rPr>
        <w:t xml:space="preserve">proxies for the predictors based on information from the household surveys at </w:t>
      </w:r>
      <w:del w:id="201" w:author="Zhou, Yujun" w:date="2020-05-05T11:27:00Z">
        <w:r w:rsidRPr="008A61AA" w:rsidDel="00C1207A">
          <w:rPr>
            <w:rFonts w:ascii="Garamond" w:eastAsia="SimSun" w:hAnsi="Garamond" w:cs="Times"/>
            <w:color w:val="333333"/>
            <w:sz w:val="22"/>
            <w:szCs w:val="22"/>
          </w:rPr>
          <w:delText>a</w:delText>
        </w:r>
      </w:del>
      <w:ins w:id="202" w:author="Zhou, Yujun" w:date="2020-05-05T11:27:00Z">
        <w:r w:rsidR="00C1207A" w:rsidRPr="008A61AA">
          <w:rPr>
            <w:rFonts w:ascii="Garamond" w:eastAsia="SimSun" w:hAnsi="Garamond" w:cs="Times"/>
            <w:color w:val="333333"/>
            <w:sz w:val="22"/>
            <w:szCs w:val="22"/>
          </w:rPr>
          <w:t>an</w:t>
        </w:r>
      </w:ins>
      <w:r w:rsidRPr="008A61AA">
        <w:rPr>
          <w:rFonts w:ascii="Garamond" w:eastAsia="SimSun" w:hAnsi="Garamond" w:cs="Times"/>
          <w:color w:val="333333"/>
          <w:sz w:val="22"/>
          <w:szCs w:val="22"/>
        </w:rPr>
        <w:t xml:space="preserve"> even more spatially-granular level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AA47317"/>
    <w:multiLevelType w:val="hybridMultilevel"/>
    <w:tmpl w:val="B2224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772308"/>
    <w:multiLevelType w:val="hybridMultilevel"/>
    <w:tmpl w:val="3A646F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95414B"/>
    <w:multiLevelType w:val="hybridMultilevel"/>
    <w:tmpl w:val="66042CC6"/>
    <w:lvl w:ilvl="0" w:tplc="37C6332C">
      <w:start w:val="1"/>
      <w:numFmt w:val="decimal"/>
      <w:lvlText w:val="%1."/>
      <w:lvlJc w:val="left"/>
      <w:pPr>
        <w:ind w:left="1260" w:hanging="54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143B88"/>
    <w:multiLevelType w:val="hybridMultilevel"/>
    <w:tmpl w:val="D31EAD90"/>
    <w:lvl w:ilvl="0" w:tplc="9BA6AA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832A24"/>
    <w:multiLevelType w:val="hybridMultilevel"/>
    <w:tmpl w:val="85EE6A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9A2E45"/>
    <w:multiLevelType w:val="hybridMultilevel"/>
    <w:tmpl w:val="00F89844"/>
    <w:lvl w:ilvl="0" w:tplc="0EF42A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6E794D"/>
    <w:multiLevelType w:val="hybridMultilevel"/>
    <w:tmpl w:val="0744F4E2"/>
    <w:lvl w:ilvl="0" w:tplc="12CA38D0">
      <w:start w:val="1"/>
      <w:numFmt w:val="decimal"/>
      <w:lvlText w:val="%1."/>
      <w:lvlJc w:val="left"/>
      <w:pPr>
        <w:tabs>
          <w:tab w:val="num" w:pos="720"/>
        </w:tabs>
        <w:ind w:left="720" w:hanging="360"/>
      </w:pPr>
    </w:lvl>
    <w:lvl w:ilvl="1" w:tplc="E88E13D8" w:tentative="1">
      <w:start w:val="1"/>
      <w:numFmt w:val="decimal"/>
      <w:lvlText w:val="%2."/>
      <w:lvlJc w:val="left"/>
      <w:pPr>
        <w:tabs>
          <w:tab w:val="num" w:pos="1440"/>
        </w:tabs>
        <w:ind w:left="1440" w:hanging="360"/>
      </w:pPr>
    </w:lvl>
    <w:lvl w:ilvl="2" w:tplc="9306E182" w:tentative="1">
      <w:start w:val="1"/>
      <w:numFmt w:val="decimal"/>
      <w:lvlText w:val="%3."/>
      <w:lvlJc w:val="left"/>
      <w:pPr>
        <w:tabs>
          <w:tab w:val="num" w:pos="2160"/>
        </w:tabs>
        <w:ind w:left="2160" w:hanging="360"/>
      </w:pPr>
    </w:lvl>
    <w:lvl w:ilvl="3" w:tplc="E5A0ED32" w:tentative="1">
      <w:start w:val="1"/>
      <w:numFmt w:val="decimal"/>
      <w:lvlText w:val="%4."/>
      <w:lvlJc w:val="left"/>
      <w:pPr>
        <w:tabs>
          <w:tab w:val="num" w:pos="2880"/>
        </w:tabs>
        <w:ind w:left="2880" w:hanging="360"/>
      </w:pPr>
    </w:lvl>
    <w:lvl w:ilvl="4" w:tplc="54BE508A" w:tentative="1">
      <w:start w:val="1"/>
      <w:numFmt w:val="decimal"/>
      <w:lvlText w:val="%5."/>
      <w:lvlJc w:val="left"/>
      <w:pPr>
        <w:tabs>
          <w:tab w:val="num" w:pos="3600"/>
        </w:tabs>
        <w:ind w:left="3600" w:hanging="360"/>
      </w:pPr>
    </w:lvl>
    <w:lvl w:ilvl="5" w:tplc="2B36268A" w:tentative="1">
      <w:start w:val="1"/>
      <w:numFmt w:val="decimal"/>
      <w:lvlText w:val="%6."/>
      <w:lvlJc w:val="left"/>
      <w:pPr>
        <w:tabs>
          <w:tab w:val="num" w:pos="4320"/>
        </w:tabs>
        <w:ind w:left="4320" w:hanging="360"/>
      </w:pPr>
    </w:lvl>
    <w:lvl w:ilvl="6" w:tplc="F40E6964" w:tentative="1">
      <w:start w:val="1"/>
      <w:numFmt w:val="decimal"/>
      <w:lvlText w:val="%7."/>
      <w:lvlJc w:val="left"/>
      <w:pPr>
        <w:tabs>
          <w:tab w:val="num" w:pos="5040"/>
        </w:tabs>
        <w:ind w:left="5040" w:hanging="360"/>
      </w:pPr>
    </w:lvl>
    <w:lvl w:ilvl="7" w:tplc="8306DF42" w:tentative="1">
      <w:start w:val="1"/>
      <w:numFmt w:val="decimal"/>
      <w:lvlText w:val="%8."/>
      <w:lvlJc w:val="left"/>
      <w:pPr>
        <w:tabs>
          <w:tab w:val="num" w:pos="5760"/>
        </w:tabs>
        <w:ind w:left="5760" w:hanging="360"/>
      </w:pPr>
    </w:lvl>
    <w:lvl w:ilvl="8" w:tplc="8250C03C" w:tentative="1">
      <w:start w:val="1"/>
      <w:numFmt w:val="decimal"/>
      <w:lvlText w:val="%9."/>
      <w:lvlJc w:val="left"/>
      <w:pPr>
        <w:tabs>
          <w:tab w:val="num" w:pos="6480"/>
        </w:tabs>
        <w:ind w:left="6480" w:hanging="360"/>
      </w:pPr>
    </w:lvl>
  </w:abstractNum>
  <w:abstractNum w:abstractNumId="12" w15:restartNumberingAfterBreak="0">
    <w:nsid w:val="2800535E"/>
    <w:multiLevelType w:val="hybridMultilevel"/>
    <w:tmpl w:val="AA3C6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9F40CF"/>
    <w:multiLevelType w:val="hybridMultilevel"/>
    <w:tmpl w:val="23B079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A13937"/>
    <w:multiLevelType w:val="hybridMultilevel"/>
    <w:tmpl w:val="4E4A01F4"/>
    <w:lvl w:ilvl="0" w:tplc="3AF4138E">
      <w:start w:val="1"/>
      <w:numFmt w:val="decimal"/>
      <w:lvlText w:val="%1."/>
      <w:lvlJc w:val="left"/>
      <w:pPr>
        <w:tabs>
          <w:tab w:val="num" w:pos="720"/>
        </w:tabs>
        <w:ind w:left="720" w:hanging="360"/>
      </w:pPr>
    </w:lvl>
    <w:lvl w:ilvl="1" w:tplc="8020EB08">
      <w:start w:val="1"/>
      <w:numFmt w:val="decimal"/>
      <w:lvlText w:val="%2."/>
      <w:lvlJc w:val="left"/>
      <w:pPr>
        <w:tabs>
          <w:tab w:val="num" w:pos="1440"/>
        </w:tabs>
        <w:ind w:left="1440" w:hanging="360"/>
      </w:pPr>
    </w:lvl>
    <w:lvl w:ilvl="2" w:tplc="4396340A" w:tentative="1">
      <w:start w:val="1"/>
      <w:numFmt w:val="decimal"/>
      <w:lvlText w:val="%3."/>
      <w:lvlJc w:val="left"/>
      <w:pPr>
        <w:tabs>
          <w:tab w:val="num" w:pos="2160"/>
        </w:tabs>
        <w:ind w:left="2160" w:hanging="360"/>
      </w:pPr>
    </w:lvl>
    <w:lvl w:ilvl="3" w:tplc="CEFAE11A" w:tentative="1">
      <w:start w:val="1"/>
      <w:numFmt w:val="decimal"/>
      <w:lvlText w:val="%4."/>
      <w:lvlJc w:val="left"/>
      <w:pPr>
        <w:tabs>
          <w:tab w:val="num" w:pos="2880"/>
        </w:tabs>
        <w:ind w:left="2880" w:hanging="360"/>
      </w:pPr>
    </w:lvl>
    <w:lvl w:ilvl="4" w:tplc="48A2EF32" w:tentative="1">
      <w:start w:val="1"/>
      <w:numFmt w:val="decimal"/>
      <w:lvlText w:val="%5."/>
      <w:lvlJc w:val="left"/>
      <w:pPr>
        <w:tabs>
          <w:tab w:val="num" w:pos="3600"/>
        </w:tabs>
        <w:ind w:left="3600" w:hanging="360"/>
      </w:pPr>
    </w:lvl>
    <w:lvl w:ilvl="5" w:tplc="F77CF5C2" w:tentative="1">
      <w:start w:val="1"/>
      <w:numFmt w:val="decimal"/>
      <w:lvlText w:val="%6."/>
      <w:lvlJc w:val="left"/>
      <w:pPr>
        <w:tabs>
          <w:tab w:val="num" w:pos="4320"/>
        </w:tabs>
        <w:ind w:left="4320" w:hanging="360"/>
      </w:pPr>
    </w:lvl>
    <w:lvl w:ilvl="6" w:tplc="98AA48E6" w:tentative="1">
      <w:start w:val="1"/>
      <w:numFmt w:val="decimal"/>
      <w:lvlText w:val="%7."/>
      <w:lvlJc w:val="left"/>
      <w:pPr>
        <w:tabs>
          <w:tab w:val="num" w:pos="5040"/>
        </w:tabs>
        <w:ind w:left="5040" w:hanging="360"/>
      </w:pPr>
    </w:lvl>
    <w:lvl w:ilvl="7" w:tplc="09CA01DE" w:tentative="1">
      <w:start w:val="1"/>
      <w:numFmt w:val="decimal"/>
      <w:lvlText w:val="%8."/>
      <w:lvlJc w:val="left"/>
      <w:pPr>
        <w:tabs>
          <w:tab w:val="num" w:pos="5760"/>
        </w:tabs>
        <w:ind w:left="5760" w:hanging="360"/>
      </w:pPr>
    </w:lvl>
    <w:lvl w:ilvl="8" w:tplc="E71CAC74" w:tentative="1">
      <w:start w:val="1"/>
      <w:numFmt w:val="decimal"/>
      <w:lvlText w:val="%9."/>
      <w:lvlJc w:val="left"/>
      <w:pPr>
        <w:tabs>
          <w:tab w:val="num" w:pos="6480"/>
        </w:tabs>
        <w:ind w:left="6480" w:hanging="360"/>
      </w:pPr>
    </w:lvl>
  </w:abstractNum>
  <w:abstractNum w:abstractNumId="15" w15:restartNumberingAfterBreak="0">
    <w:nsid w:val="2EB05DF0"/>
    <w:multiLevelType w:val="hybridMultilevel"/>
    <w:tmpl w:val="E9C01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BF4A6B"/>
    <w:multiLevelType w:val="hybridMultilevel"/>
    <w:tmpl w:val="D0DC40E2"/>
    <w:lvl w:ilvl="0" w:tplc="92763BC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27EAC"/>
    <w:multiLevelType w:val="hybridMultilevel"/>
    <w:tmpl w:val="E5B63EB8"/>
    <w:lvl w:ilvl="0" w:tplc="774AE9E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BFE23A9"/>
    <w:multiLevelType w:val="hybridMultilevel"/>
    <w:tmpl w:val="11347368"/>
    <w:lvl w:ilvl="0" w:tplc="92763BC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400FB6"/>
    <w:multiLevelType w:val="hybridMultilevel"/>
    <w:tmpl w:val="66042CC6"/>
    <w:lvl w:ilvl="0" w:tplc="37C6332C">
      <w:start w:val="1"/>
      <w:numFmt w:val="decimal"/>
      <w:lvlText w:val="%1."/>
      <w:lvlJc w:val="left"/>
      <w:pPr>
        <w:ind w:left="1260" w:hanging="54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0224183"/>
    <w:multiLevelType w:val="hybridMultilevel"/>
    <w:tmpl w:val="18E0B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09860BE"/>
    <w:multiLevelType w:val="hybridMultilevel"/>
    <w:tmpl w:val="5F10414E"/>
    <w:lvl w:ilvl="0" w:tplc="D7021C86">
      <w:start w:val="1"/>
      <w:numFmt w:val="bullet"/>
      <w:lvlText w:val="•"/>
      <w:lvlJc w:val="left"/>
      <w:pPr>
        <w:tabs>
          <w:tab w:val="num" w:pos="720"/>
        </w:tabs>
        <w:ind w:left="720" w:hanging="360"/>
      </w:pPr>
      <w:rPr>
        <w:rFonts w:ascii="Arial" w:hAnsi="Arial" w:hint="default"/>
      </w:rPr>
    </w:lvl>
    <w:lvl w:ilvl="1" w:tplc="83806400" w:tentative="1">
      <w:start w:val="1"/>
      <w:numFmt w:val="bullet"/>
      <w:lvlText w:val="•"/>
      <w:lvlJc w:val="left"/>
      <w:pPr>
        <w:tabs>
          <w:tab w:val="num" w:pos="1440"/>
        </w:tabs>
        <w:ind w:left="1440" w:hanging="360"/>
      </w:pPr>
      <w:rPr>
        <w:rFonts w:ascii="Arial" w:hAnsi="Arial" w:hint="default"/>
      </w:rPr>
    </w:lvl>
    <w:lvl w:ilvl="2" w:tplc="F132AFFA" w:tentative="1">
      <w:start w:val="1"/>
      <w:numFmt w:val="bullet"/>
      <w:lvlText w:val="•"/>
      <w:lvlJc w:val="left"/>
      <w:pPr>
        <w:tabs>
          <w:tab w:val="num" w:pos="2160"/>
        </w:tabs>
        <w:ind w:left="2160" w:hanging="360"/>
      </w:pPr>
      <w:rPr>
        <w:rFonts w:ascii="Arial" w:hAnsi="Arial" w:hint="default"/>
      </w:rPr>
    </w:lvl>
    <w:lvl w:ilvl="3" w:tplc="BD96AC8A" w:tentative="1">
      <w:start w:val="1"/>
      <w:numFmt w:val="bullet"/>
      <w:lvlText w:val="•"/>
      <w:lvlJc w:val="left"/>
      <w:pPr>
        <w:tabs>
          <w:tab w:val="num" w:pos="2880"/>
        </w:tabs>
        <w:ind w:left="2880" w:hanging="360"/>
      </w:pPr>
      <w:rPr>
        <w:rFonts w:ascii="Arial" w:hAnsi="Arial" w:hint="default"/>
      </w:rPr>
    </w:lvl>
    <w:lvl w:ilvl="4" w:tplc="DBEA27AE" w:tentative="1">
      <w:start w:val="1"/>
      <w:numFmt w:val="bullet"/>
      <w:lvlText w:val="•"/>
      <w:lvlJc w:val="left"/>
      <w:pPr>
        <w:tabs>
          <w:tab w:val="num" w:pos="3600"/>
        </w:tabs>
        <w:ind w:left="3600" w:hanging="360"/>
      </w:pPr>
      <w:rPr>
        <w:rFonts w:ascii="Arial" w:hAnsi="Arial" w:hint="default"/>
      </w:rPr>
    </w:lvl>
    <w:lvl w:ilvl="5" w:tplc="B1603278" w:tentative="1">
      <w:start w:val="1"/>
      <w:numFmt w:val="bullet"/>
      <w:lvlText w:val="•"/>
      <w:lvlJc w:val="left"/>
      <w:pPr>
        <w:tabs>
          <w:tab w:val="num" w:pos="4320"/>
        </w:tabs>
        <w:ind w:left="4320" w:hanging="360"/>
      </w:pPr>
      <w:rPr>
        <w:rFonts w:ascii="Arial" w:hAnsi="Arial" w:hint="default"/>
      </w:rPr>
    </w:lvl>
    <w:lvl w:ilvl="6" w:tplc="83060A32" w:tentative="1">
      <w:start w:val="1"/>
      <w:numFmt w:val="bullet"/>
      <w:lvlText w:val="•"/>
      <w:lvlJc w:val="left"/>
      <w:pPr>
        <w:tabs>
          <w:tab w:val="num" w:pos="5040"/>
        </w:tabs>
        <w:ind w:left="5040" w:hanging="360"/>
      </w:pPr>
      <w:rPr>
        <w:rFonts w:ascii="Arial" w:hAnsi="Arial" w:hint="default"/>
      </w:rPr>
    </w:lvl>
    <w:lvl w:ilvl="7" w:tplc="8F96F056" w:tentative="1">
      <w:start w:val="1"/>
      <w:numFmt w:val="bullet"/>
      <w:lvlText w:val="•"/>
      <w:lvlJc w:val="left"/>
      <w:pPr>
        <w:tabs>
          <w:tab w:val="num" w:pos="5760"/>
        </w:tabs>
        <w:ind w:left="5760" w:hanging="360"/>
      </w:pPr>
      <w:rPr>
        <w:rFonts w:ascii="Arial" w:hAnsi="Arial" w:hint="default"/>
      </w:rPr>
    </w:lvl>
    <w:lvl w:ilvl="8" w:tplc="D04456C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2811466"/>
    <w:multiLevelType w:val="hybridMultilevel"/>
    <w:tmpl w:val="659CA062"/>
    <w:lvl w:ilvl="0" w:tplc="12CA38D0">
      <w:start w:val="1"/>
      <w:numFmt w:val="decimal"/>
      <w:lvlText w:val="%1."/>
      <w:lvlJc w:val="left"/>
      <w:pPr>
        <w:tabs>
          <w:tab w:val="num" w:pos="784"/>
        </w:tabs>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3" w15:restartNumberingAfterBreak="0">
    <w:nsid w:val="746878A7"/>
    <w:multiLevelType w:val="hybridMultilevel"/>
    <w:tmpl w:val="EFC870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4BC0F78"/>
    <w:multiLevelType w:val="hybridMultilevel"/>
    <w:tmpl w:val="549E96AA"/>
    <w:lvl w:ilvl="0" w:tplc="7CCC1798">
      <w:start w:val="1"/>
      <w:numFmt w:val="decimal"/>
      <w:lvlText w:val="%1."/>
      <w:lvlJc w:val="left"/>
      <w:pPr>
        <w:tabs>
          <w:tab w:val="num" w:pos="720"/>
        </w:tabs>
        <w:ind w:left="720" w:hanging="360"/>
      </w:pPr>
    </w:lvl>
    <w:lvl w:ilvl="1" w:tplc="897030FA" w:tentative="1">
      <w:start w:val="1"/>
      <w:numFmt w:val="decimal"/>
      <w:lvlText w:val="%2."/>
      <w:lvlJc w:val="left"/>
      <w:pPr>
        <w:tabs>
          <w:tab w:val="num" w:pos="1440"/>
        </w:tabs>
        <w:ind w:left="1440" w:hanging="360"/>
      </w:pPr>
    </w:lvl>
    <w:lvl w:ilvl="2" w:tplc="48F660CC" w:tentative="1">
      <w:start w:val="1"/>
      <w:numFmt w:val="decimal"/>
      <w:lvlText w:val="%3."/>
      <w:lvlJc w:val="left"/>
      <w:pPr>
        <w:tabs>
          <w:tab w:val="num" w:pos="2160"/>
        </w:tabs>
        <w:ind w:left="2160" w:hanging="360"/>
      </w:pPr>
    </w:lvl>
    <w:lvl w:ilvl="3" w:tplc="E8745252" w:tentative="1">
      <w:start w:val="1"/>
      <w:numFmt w:val="decimal"/>
      <w:lvlText w:val="%4."/>
      <w:lvlJc w:val="left"/>
      <w:pPr>
        <w:tabs>
          <w:tab w:val="num" w:pos="2880"/>
        </w:tabs>
        <w:ind w:left="2880" w:hanging="360"/>
      </w:pPr>
    </w:lvl>
    <w:lvl w:ilvl="4" w:tplc="6B6C7DDC" w:tentative="1">
      <w:start w:val="1"/>
      <w:numFmt w:val="decimal"/>
      <w:lvlText w:val="%5."/>
      <w:lvlJc w:val="left"/>
      <w:pPr>
        <w:tabs>
          <w:tab w:val="num" w:pos="3600"/>
        </w:tabs>
        <w:ind w:left="3600" w:hanging="360"/>
      </w:pPr>
    </w:lvl>
    <w:lvl w:ilvl="5" w:tplc="FE58183E" w:tentative="1">
      <w:start w:val="1"/>
      <w:numFmt w:val="decimal"/>
      <w:lvlText w:val="%6."/>
      <w:lvlJc w:val="left"/>
      <w:pPr>
        <w:tabs>
          <w:tab w:val="num" w:pos="4320"/>
        </w:tabs>
        <w:ind w:left="4320" w:hanging="360"/>
      </w:pPr>
    </w:lvl>
    <w:lvl w:ilvl="6" w:tplc="69D459A4" w:tentative="1">
      <w:start w:val="1"/>
      <w:numFmt w:val="decimal"/>
      <w:lvlText w:val="%7."/>
      <w:lvlJc w:val="left"/>
      <w:pPr>
        <w:tabs>
          <w:tab w:val="num" w:pos="5040"/>
        </w:tabs>
        <w:ind w:left="5040" w:hanging="360"/>
      </w:pPr>
    </w:lvl>
    <w:lvl w:ilvl="7" w:tplc="4510C95C" w:tentative="1">
      <w:start w:val="1"/>
      <w:numFmt w:val="decimal"/>
      <w:lvlText w:val="%8."/>
      <w:lvlJc w:val="left"/>
      <w:pPr>
        <w:tabs>
          <w:tab w:val="num" w:pos="5760"/>
        </w:tabs>
        <w:ind w:left="5760" w:hanging="360"/>
      </w:pPr>
    </w:lvl>
    <w:lvl w:ilvl="8" w:tplc="70887DEA" w:tentative="1">
      <w:start w:val="1"/>
      <w:numFmt w:val="decimal"/>
      <w:lvlText w:val="%9."/>
      <w:lvlJc w:val="left"/>
      <w:pPr>
        <w:tabs>
          <w:tab w:val="num" w:pos="6480"/>
        </w:tabs>
        <w:ind w:left="6480" w:hanging="360"/>
      </w:pPr>
    </w:lvl>
  </w:abstractNum>
  <w:abstractNum w:abstractNumId="25" w15:restartNumberingAfterBreak="0">
    <w:nsid w:val="7B4B4252"/>
    <w:multiLevelType w:val="hybridMultilevel"/>
    <w:tmpl w:val="0A5499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18"/>
  </w:num>
  <w:num w:numId="7">
    <w:abstractNumId w:val="16"/>
  </w:num>
  <w:num w:numId="8">
    <w:abstractNumId w:val="24"/>
  </w:num>
  <w:num w:numId="9">
    <w:abstractNumId w:val="21"/>
  </w:num>
  <w:num w:numId="10">
    <w:abstractNumId w:val="11"/>
  </w:num>
  <w:num w:numId="11">
    <w:abstractNumId w:val="14"/>
  </w:num>
  <w:num w:numId="12">
    <w:abstractNumId w:val="7"/>
  </w:num>
  <w:num w:numId="13">
    <w:abstractNumId w:val="19"/>
  </w:num>
  <w:num w:numId="14">
    <w:abstractNumId w:val="22"/>
  </w:num>
  <w:num w:numId="15">
    <w:abstractNumId w:val="6"/>
  </w:num>
  <w:num w:numId="16">
    <w:abstractNumId w:val="20"/>
  </w:num>
  <w:num w:numId="17">
    <w:abstractNumId w:val="5"/>
  </w:num>
  <w:num w:numId="18">
    <w:abstractNumId w:val="12"/>
  </w:num>
  <w:num w:numId="19">
    <w:abstractNumId w:val="23"/>
  </w:num>
  <w:num w:numId="20">
    <w:abstractNumId w:val="25"/>
  </w:num>
  <w:num w:numId="21">
    <w:abstractNumId w:val="15"/>
  </w:num>
  <w:num w:numId="22">
    <w:abstractNumId w:val="13"/>
  </w:num>
  <w:num w:numId="23">
    <w:abstractNumId w:val="9"/>
  </w:num>
  <w:num w:numId="24">
    <w:abstractNumId w:val="10"/>
  </w:num>
  <w:num w:numId="25">
    <w:abstractNumId w:val="17"/>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in Coniker Lentz">
    <w15:presenceInfo w15:providerId="AD" w15:userId="S::ecl4@cornell.edu::7ce9b9ed-6808-47c4-91d5-2a6926ca0c37"/>
  </w15:person>
  <w15:person w15:author="Zhou, Yujun">
    <w15:presenceInfo w15:providerId="None" w15:userId="Zhou, Yujun"/>
  </w15:person>
  <w15:person w15:author="Baylis, Katherine R">
    <w15:presenceInfo w15:providerId="AD" w15:userId="S-1-5-21-2509641344-1052565914-3260824488-502100"/>
  </w15:person>
  <w15:person w15:author="yujun zhou">
    <w15:presenceInfo w15:providerId="Windows Live" w15:userId="9140eca41fc5f16e"/>
  </w15:person>
  <w15:person w15:author="Zhou, Yujun [2]">
    <w15:presenceInfo w15:providerId="AD" w15:userId="S::zhou100@illinois.edu::84e20157-1bd5-4ce0-a1f0-b5a9669dad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A0sDSxsDCxtDQxMDBW0lEKTi0uzszPAykwNqwFAMSjk2ktAAAA"/>
  </w:docVars>
  <w:rsids>
    <w:rsidRoot w:val="0062079F"/>
    <w:rsid w:val="000001DE"/>
    <w:rsid w:val="00000A85"/>
    <w:rsid w:val="00001DB7"/>
    <w:rsid w:val="0000255C"/>
    <w:rsid w:val="00002B35"/>
    <w:rsid w:val="00004210"/>
    <w:rsid w:val="00004D13"/>
    <w:rsid w:val="000062FB"/>
    <w:rsid w:val="000108D6"/>
    <w:rsid w:val="000109C7"/>
    <w:rsid w:val="00013615"/>
    <w:rsid w:val="000160E7"/>
    <w:rsid w:val="000164FA"/>
    <w:rsid w:val="00016969"/>
    <w:rsid w:val="00016DF0"/>
    <w:rsid w:val="00017509"/>
    <w:rsid w:val="0002072E"/>
    <w:rsid w:val="000220FE"/>
    <w:rsid w:val="0002226F"/>
    <w:rsid w:val="00022484"/>
    <w:rsid w:val="0002405D"/>
    <w:rsid w:val="0002457E"/>
    <w:rsid w:val="000254CF"/>
    <w:rsid w:val="000259BE"/>
    <w:rsid w:val="00025CB5"/>
    <w:rsid w:val="000263FB"/>
    <w:rsid w:val="00026A54"/>
    <w:rsid w:val="00027828"/>
    <w:rsid w:val="00027E75"/>
    <w:rsid w:val="0003202A"/>
    <w:rsid w:val="000335B4"/>
    <w:rsid w:val="0003401A"/>
    <w:rsid w:val="00036124"/>
    <w:rsid w:val="000372FA"/>
    <w:rsid w:val="00037F4B"/>
    <w:rsid w:val="00037FA3"/>
    <w:rsid w:val="00037FFA"/>
    <w:rsid w:val="00041888"/>
    <w:rsid w:val="00041FEE"/>
    <w:rsid w:val="00043D3C"/>
    <w:rsid w:val="00043E48"/>
    <w:rsid w:val="000450E2"/>
    <w:rsid w:val="00046B6D"/>
    <w:rsid w:val="0004721C"/>
    <w:rsid w:val="000519F0"/>
    <w:rsid w:val="0005573D"/>
    <w:rsid w:val="00055F0E"/>
    <w:rsid w:val="00056186"/>
    <w:rsid w:val="000566AF"/>
    <w:rsid w:val="0006352C"/>
    <w:rsid w:val="00063948"/>
    <w:rsid w:val="00063BF2"/>
    <w:rsid w:val="000642B8"/>
    <w:rsid w:val="00064AF5"/>
    <w:rsid w:val="00065FB8"/>
    <w:rsid w:val="00066E13"/>
    <w:rsid w:val="00067444"/>
    <w:rsid w:val="00067772"/>
    <w:rsid w:val="00073498"/>
    <w:rsid w:val="00073DD3"/>
    <w:rsid w:val="00073FFC"/>
    <w:rsid w:val="00074DED"/>
    <w:rsid w:val="0007743B"/>
    <w:rsid w:val="00077DE6"/>
    <w:rsid w:val="000806CF"/>
    <w:rsid w:val="000811D4"/>
    <w:rsid w:val="00083064"/>
    <w:rsid w:val="0008321D"/>
    <w:rsid w:val="00083FAF"/>
    <w:rsid w:val="00084513"/>
    <w:rsid w:val="00084667"/>
    <w:rsid w:val="00087CA0"/>
    <w:rsid w:val="00090CE2"/>
    <w:rsid w:val="00091A8F"/>
    <w:rsid w:val="000923C8"/>
    <w:rsid w:val="00092825"/>
    <w:rsid w:val="00092EBC"/>
    <w:rsid w:val="000941B8"/>
    <w:rsid w:val="0009462A"/>
    <w:rsid w:val="000951AC"/>
    <w:rsid w:val="00095467"/>
    <w:rsid w:val="0009599B"/>
    <w:rsid w:val="00096A94"/>
    <w:rsid w:val="000A0B77"/>
    <w:rsid w:val="000A531E"/>
    <w:rsid w:val="000A5EB2"/>
    <w:rsid w:val="000A6855"/>
    <w:rsid w:val="000A7B25"/>
    <w:rsid w:val="000B0437"/>
    <w:rsid w:val="000B0A8D"/>
    <w:rsid w:val="000B15DA"/>
    <w:rsid w:val="000B1CD2"/>
    <w:rsid w:val="000B2688"/>
    <w:rsid w:val="000B2C66"/>
    <w:rsid w:val="000B31A4"/>
    <w:rsid w:val="000B3A38"/>
    <w:rsid w:val="000B5329"/>
    <w:rsid w:val="000B5B78"/>
    <w:rsid w:val="000C0418"/>
    <w:rsid w:val="000C0791"/>
    <w:rsid w:val="000C1578"/>
    <w:rsid w:val="000C1CE9"/>
    <w:rsid w:val="000C236A"/>
    <w:rsid w:val="000C29DC"/>
    <w:rsid w:val="000C34D8"/>
    <w:rsid w:val="000C4841"/>
    <w:rsid w:val="000C4C18"/>
    <w:rsid w:val="000C6D28"/>
    <w:rsid w:val="000C6F05"/>
    <w:rsid w:val="000C7012"/>
    <w:rsid w:val="000C7BB3"/>
    <w:rsid w:val="000D021C"/>
    <w:rsid w:val="000D031D"/>
    <w:rsid w:val="000D2289"/>
    <w:rsid w:val="000D2E1B"/>
    <w:rsid w:val="000D3984"/>
    <w:rsid w:val="000D4D0E"/>
    <w:rsid w:val="000D4F7A"/>
    <w:rsid w:val="000D6030"/>
    <w:rsid w:val="000D649D"/>
    <w:rsid w:val="000D69F4"/>
    <w:rsid w:val="000D74F8"/>
    <w:rsid w:val="000E1ACE"/>
    <w:rsid w:val="000E254B"/>
    <w:rsid w:val="000E2A46"/>
    <w:rsid w:val="000E2DBA"/>
    <w:rsid w:val="000E2E08"/>
    <w:rsid w:val="000E3AC3"/>
    <w:rsid w:val="000E3FD8"/>
    <w:rsid w:val="000E4CEA"/>
    <w:rsid w:val="000E5FF3"/>
    <w:rsid w:val="000E6320"/>
    <w:rsid w:val="000E7AC9"/>
    <w:rsid w:val="000F2607"/>
    <w:rsid w:val="000F2836"/>
    <w:rsid w:val="000F3A38"/>
    <w:rsid w:val="000F3A87"/>
    <w:rsid w:val="000F3C2A"/>
    <w:rsid w:val="000F4403"/>
    <w:rsid w:val="000F4908"/>
    <w:rsid w:val="000F4CD3"/>
    <w:rsid w:val="000F53B6"/>
    <w:rsid w:val="000F5499"/>
    <w:rsid w:val="000F5E6D"/>
    <w:rsid w:val="000F64F3"/>
    <w:rsid w:val="000F6A97"/>
    <w:rsid w:val="000F6B50"/>
    <w:rsid w:val="000F7CF8"/>
    <w:rsid w:val="00100997"/>
    <w:rsid w:val="0010118E"/>
    <w:rsid w:val="001012ED"/>
    <w:rsid w:val="0010182F"/>
    <w:rsid w:val="0010289F"/>
    <w:rsid w:val="00102FD5"/>
    <w:rsid w:val="001031BB"/>
    <w:rsid w:val="00103286"/>
    <w:rsid w:val="00103705"/>
    <w:rsid w:val="00103D75"/>
    <w:rsid w:val="00104FE9"/>
    <w:rsid w:val="00106632"/>
    <w:rsid w:val="00106A39"/>
    <w:rsid w:val="00110E85"/>
    <w:rsid w:val="001114D7"/>
    <w:rsid w:val="00113189"/>
    <w:rsid w:val="00113E57"/>
    <w:rsid w:val="0011523B"/>
    <w:rsid w:val="001169A6"/>
    <w:rsid w:val="001175F0"/>
    <w:rsid w:val="00121343"/>
    <w:rsid w:val="00121864"/>
    <w:rsid w:val="00121AAF"/>
    <w:rsid w:val="0012226A"/>
    <w:rsid w:val="001238F9"/>
    <w:rsid w:val="001273AF"/>
    <w:rsid w:val="001278AE"/>
    <w:rsid w:val="00131250"/>
    <w:rsid w:val="00131F5A"/>
    <w:rsid w:val="001341D6"/>
    <w:rsid w:val="0013677E"/>
    <w:rsid w:val="00136F50"/>
    <w:rsid w:val="00137040"/>
    <w:rsid w:val="00137898"/>
    <w:rsid w:val="0014188F"/>
    <w:rsid w:val="00141F75"/>
    <w:rsid w:val="00142DF8"/>
    <w:rsid w:val="00143204"/>
    <w:rsid w:val="00145387"/>
    <w:rsid w:val="001469B8"/>
    <w:rsid w:val="001470F4"/>
    <w:rsid w:val="001477DB"/>
    <w:rsid w:val="00150067"/>
    <w:rsid w:val="00150160"/>
    <w:rsid w:val="00151682"/>
    <w:rsid w:val="00151FE9"/>
    <w:rsid w:val="00152FB5"/>
    <w:rsid w:val="001535B8"/>
    <w:rsid w:val="0015363D"/>
    <w:rsid w:val="001538BB"/>
    <w:rsid w:val="0015472C"/>
    <w:rsid w:val="0015585C"/>
    <w:rsid w:val="00155A90"/>
    <w:rsid w:val="001561BE"/>
    <w:rsid w:val="001567A8"/>
    <w:rsid w:val="00156CA0"/>
    <w:rsid w:val="00160FB5"/>
    <w:rsid w:val="00162217"/>
    <w:rsid w:val="00162904"/>
    <w:rsid w:val="00162C38"/>
    <w:rsid w:val="00163C86"/>
    <w:rsid w:val="00167629"/>
    <w:rsid w:val="0017126F"/>
    <w:rsid w:val="001716A2"/>
    <w:rsid w:val="0017216F"/>
    <w:rsid w:val="00172876"/>
    <w:rsid w:val="00172C14"/>
    <w:rsid w:val="00172FF5"/>
    <w:rsid w:val="001739DD"/>
    <w:rsid w:val="001742E0"/>
    <w:rsid w:val="001749AA"/>
    <w:rsid w:val="0017666E"/>
    <w:rsid w:val="001772A0"/>
    <w:rsid w:val="001775A2"/>
    <w:rsid w:val="001806A6"/>
    <w:rsid w:val="0018112B"/>
    <w:rsid w:val="00182253"/>
    <w:rsid w:val="0018273D"/>
    <w:rsid w:val="001835F2"/>
    <w:rsid w:val="00184E02"/>
    <w:rsid w:val="00185251"/>
    <w:rsid w:val="00185910"/>
    <w:rsid w:val="00186034"/>
    <w:rsid w:val="001861EE"/>
    <w:rsid w:val="00186D7B"/>
    <w:rsid w:val="00191C2A"/>
    <w:rsid w:val="001938F0"/>
    <w:rsid w:val="00194055"/>
    <w:rsid w:val="001946EE"/>
    <w:rsid w:val="00194E85"/>
    <w:rsid w:val="00195021"/>
    <w:rsid w:val="001962FA"/>
    <w:rsid w:val="001963B7"/>
    <w:rsid w:val="00196CBA"/>
    <w:rsid w:val="001A1631"/>
    <w:rsid w:val="001A1A5B"/>
    <w:rsid w:val="001A5AE2"/>
    <w:rsid w:val="001A5B38"/>
    <w:rsid w:val="001B0395"/>
    <w:rsid w:val="001B148A"/>
    <w:rsid w:val="001B1733"/>
    <w:rsid w:val="001B1CC8"/>
    <w:rsid w:val="001B3DEF"/>
    <w:rsid w:val="001B664D"/>
    <w:rsid w:val="001B75F6"/>
    <w:rsid w:val="001B7623"/>
    <w:rsid w:val="001B7C66"/>
    <w:rsid w:val="001C0CFD"/>
    <w:rsid w:val="001C2D3A"/>
    <w:rsid w:val="001C4E42"/>
    <w:rsid w:val="001C7CCF"/>
    <w:rsid w:val="001D0DB3"/>
    <w:rsid w:val="001D179E"/>
    <w:rsid w:val="001D2458"/>
    <w:rsid w:val="001D3463"/>
    <w:rsid w:val="001D3469"/>
    <w:rsid w:val="001D3A61"/>
    <w:rsid w:val="001D4783"/>
    <w:rsid w:val="001D5A64"/>
    <w:rsid w:val="001D5DC0"/>
    <w:rsid w:val="001D5F7B"/>
    <w:rsid w:val="001D6793"/>
    <w:rsid w:val="001D6BF8"/>
    <w:rsid w:val="001E0716"/>
    <w:rsid w:val="001E0CC3"/>
    <w:rsid w:val="001E122C"/>
    <w:rsid w:val="001E158A"/>
    <w:rsid w:val="001E1A8C"/>
    <w:rsid w:val="001E1B3E"/>
    <w:rsid w:val="001E220C"/>
    <w:rsid w:val="001E2265"/>
    <w:rsid w:val="001E235B"/>
    <w:rsid w:val="001E2E79"/>
    <w:rsid w:val="001E3B6B"/>
    <w:rsid w:val="001E44D5"/>
    <w:rsid w:val="001E466D"/>
    <w:rsid w:val="001E5D10"/>
    <w:rsid w:val="001E5EA4"/>
    <w:rsid w:val="001E5F99"/>
    <w:rsid w:val="001E6D20"/>
    <w:rsid w:val="001F032B"/>
    <w:rsid w:val="001F107D"/>
    <w:rsid w:val="001F208E"/>
    <w:rsid w:val="001F268C"/>
    <w:rsid w:val="001F33FE"/>
    <w:rsid w:val="001F3EA4"/>
    <w:rsid w:val="001F50E2"/>
    <w:rsid w:val="001F650C"/>
    <w:rsid w:val="001F6C62"/>
    <w:rsid w:val="001F6DF4"/>
    <w:rsid w:val="00200148"/>
    <w:rsid w:val="0020068C"/>
    <w:rsid w:val="00200A4D"/>
    <w:rsid w:val="00200E89"/>
    <w:rsid w:val="00212CDF"/>
    <w:rsid w:val="0021377E"/>
    <w:rsid w:val="00214546"/>
    <w:rsid w:val="00214DD6"/>
    <w:rsid w:val="00215866"/>
    <w:rsid w:val="00215AFC"/>
    <w:rsid w:val="002162EE"/>
    <w:rsid w:val="00216B56"/>
    <w:rsid w:val="00216F66"/>
    <w:rsid w:val="00217353"/>
    <w:rsid w:val="00217F51"/>
    <w:rsid w:val="00220052"/>
    <w:rsid w:val="00221176"/>
    <w:rsid w:val="00222BFE"/>
    <w:rsid w:val="0022467E"/>
    <w:rsid w:val="00224E60"/>
    <w:rsid w:val="00227EEB"/>
    <w:rsid w:val="00230057"/>
    <w:rsid w:val="002322BC"/>
    <w:rsid w:val="0023303E"/>
    <w:rsid w:val="00233725"/>
    <w:rsid w:val="00235551"/>
    <w:rsid w:val="00237AEF"/>
    <w:rsid w:val="00241454"/>
    <w:rsid w:val="00241A2B"/>
    <w:rsid w:val="00241B9C"/>
    <w:rsid w:val="00241DF8"/>
    <w:rsid w:val="00242AE3"/>
    <w:rsid w:val="002434D5"/>
    <w:rsid w:val="00243E00"/>
    <w:rsid w:val="0024430B"/>
    <w:rsid w:val="0024617D"/>
    <w:rsid w:val="00246722"/>
    <w:rsid w:val="002475C8"/>
    <w:rsid w:val="002476D8"/>
    <w:rsid w:val="00247ED7"/>
    <w:rsid w:val="0025162D"/>
    <w:rsid w:val="00251DD5"/>
    <w:rsid w:val="002526F1"/>
    <w:rsid w:val="00253DAB"/>
    <w:rsid w:val="00254C1D"/>
    <w:rsid w:val="00256CA7"/>
    <w:rsid w:val="00256D61"/>
    <w:rsid w:val="002607BD"/>
    <w:rsid w:val="0026380D"/>
    <w:rsid w:val="00263D6D"/>
    <w:rsid w:val="002640DE"/>
    <w:rsid w:val="002647A9"/>
    <w:rsid w:val="002662BF"/>
    <w:rsid w:val="002670E9"/>
    <w:rsid w:val="00267277"/>
    <w:rsid w:val="002704B2"/>
    <w:rsid w:val="002712BE"/>
    <w:rsid w:val="00271CDF"/>
    <w:rsid w:val="00273211"/>
    <w:rsid w:val="002742F7"/>
    <w:rsid w:val="002746C8"/>
    <w:rsid w:val="00274C8C"/>
    <w:rsid w:val="00274E2E"/>
    <w:rsid w:val="00276145"/>
    <w:rsid w:val="0027778B"/>
    <w:rsid w:val="00280663"/>
    <w:rsid w:val="00284427"/>
    <w:rsid w:val="00284F03"/>
    <w:rsid w:val="002851EB"/>
    <w:rsid w:val="002904A5"/>
    <w:rsid w:val="00292E37"/>
    <w:rsid w:val="002943FB"/>
    <w:rsid w:val="00294DC7"/>
    <w:rsid w:val="002969D1"/>
    <w:rsid w:val="00297CD9"/>
    <w:rsid w:val="002A0C95"/>
    <w:rsid w:val="002A195C"/>
    <w:rsid w:val="002A2BFD"/>
    <w:rsid w:val="002A3848"/>
    <w:rsid w:val="002A3BB8"/>
    <w:rsid w:val="002A3FBC"/>
    <w:rsid w:val="002A439A"/>
    <w:rsid w:val="002A5937"/>
    <w:rsid w:val="002A5CE9"/>
    <w:rsid w:val="002A6D45"/>
    <w:rsid w:val="002A6E9B"/>
    <w:rsid w:val="002A7B25"/>
    <w:rsid w:val="002B1661"/>
    <w:rsid w:val="002B22CA"/>
    <w:rsid w:val="002B3A63"/>
    <w:rsid w:val="002B4734"/>
    <w:rsid w:val="002B5353"/>
    <w:rsid w:val="002B754F"/>
    <w:rsid w:val="002B782B"/>
    <w:rsid w:val="002C12D7"/>
    <w:rsid w:val="002C1A71"/>
    <w:rsid w:val="002C22BB"/>
    <w:rsid w:val="002C2648"/>
    <w:rsid w:val="002C358F"/>
    <w:rsid w:val="002C3DAB"/>
    <w:rsid w:val="002C3F65"/>
    <w:rsid w:val="002C4BB9"/>
    <w:rsid w:val="002C5B5B"/>
    <w:rsid w:val="002C5FCC"/>
    <w:rsid w:val="002C678C"/>
    <w:rsid w:val="002C6CA8"/>
    <w:rsid w:val="002C7F60"/>
    <w:rsid w:val="002D0207"/>
    <w:rsid w:val="002D073F"/>
    <w:rsid w:val="002D1126"/>
    <w:rsid w:val="002D1C2D"/>
    <w:rsid w:val="002D3343"/>
    <w:rsid w:val="002D3C18"/>
    <w:rsid w:val="002D425A"/>
    <w:rsid w:val="002D4BFA"/>
    <w:rsid w:val="002D58F8"/>
    <w:rsid w:val="002D6060"/>
    <w:rsid w:val="002D7DA9"/>
    <w:rsid w:val="002D7DDE"/>
    <w:rsid w:val="002E267D"/>
    <w:rsid w:val="002E355F"/>
    <w:rsid w:val="002E5EA0"/>
    <w:rsid w:val="002E6711"/>
    <w:rsid w:val="002E73C2"/>
    <w:rsid w:val="002F1323"/>
    <w:rsid w:val="002F1C29"/>
    <w:rsid w:val="002F28B3"/>
    <w:rsid w:val="002F5342"/>
    <w:rsid w:val="002F5507"/>
    <w:rsid w:val="002F5741"/>
    <w:rsid w:val="002F5C5E"/>
    <w:rsid w:val="002F5EB4"/>
    <w:rsid w:val="002F62BF"/>
    <w:rsid w:val="002F782C"/>
    <w:rsid w:val="00301653"/>
    <w:rsid w:val="0030220B"/>
    <w:rsid w:val="003038EC"/>
    <w:rsid w:val="00305F93"/>
    <w:rsid w:val="003073BB"/>
    <w:rsid w:val="0030742C"/>
    <w:rsid w:val="003078EA"/>
    <w:rsid w:val="00310C2C"/>
    <w:rsid w:val="0031126E"/>
    <w:rsid w:val="003114D1"/>
    <w:rsid w:val="0031203D"/>
    <w:rsid w:val="003140BD"/>
    <w:rsid w:val="003212BC"/>
    <w:rsid w:val="003215F9"/>
    <w:rsid w:val="00321CFF"/>
    <w:rsid w:val="003228EC"/>
    <w:rsid w:val="003231A8"/>
    <w:rsid w:val="0032398F"/>
    <w:rsid w:val="00323B4C"/>
    <w:rsid w:val="00324027"/>
    <w:rsid w:val="00324B7B"/>
    <w:rsid w:val="003250BD"/>
    <w:rsid w:val="003304A8"/>
    <w:rsid w:val="00330EFE"/>
    <w:rsid w:val="003311D8"/>
    <w:rsid w:val="003317BA"/>
    <w:rsid w:val="003318D3"/>
    <w:rsid w:val="00331ACE"/>
    <w:rsid w:val="0033220B"/>
    <w:rsid w:val="0033251E"/>
    <w:rsid w:val="00332D9B"/>
    <w:rsid w:val="0033551D"/>
    <w:rsid w:val="00335ADE"/>
    <w:rsid w:val="003364F4"/>
    <w:rsid w:val="00336645"/>
    <w:rsid w:val="003366AD"/>
    <w:rsid w:val="003371E1"/>
    <w:rsid w:val="00340F7B"/>
    <w:rsid w:val="00341171"/>
    <w:rsid w:val="00343515"/>
    <w:rsid w:val="00343FB4"/>
    <w:rsid w:val="0034462B"/>
    <w:rsid w:val="0034464C"/>
    <w:rsid w:val="00345D57"/>
    <w:rsid w:val="00350108"/>
    <w:rsid w:val="003519CF"/>
    <w:rsid w:val="0035315C"/>
    <w:rsid w:val="00355D99"/>
    <w:rsid w:val="00360837"/>
    <w:rsid w:val="00362133"/>
    <w:rsid w:val="00363FE3"/>
    <w:rsid w:val="003641DE"/>
    <w:rsid w:val="00364EBA"/>
    <w:rsid w:val="003658DC"/>
    <w:rsid w:val="00367E2E"/>
    <w:rsid w:val="00370B5D"/>
    <w:rsid w:val="00372184"/>
    <w:rsid w:val="003732CF"/>
    <w:rsid w:val="00374621"/>
    <w:rsid w:val="00374892"/>
    <w:rsid w:val="00374F78"/>
    <w:rsid w:val="00375208"/>
    <w:rsid w:val="00375826"/>
    <w:rsid w:val="00377883"/>
    <w:rsid w:val="0037795C"/>
    <w:rsid w:val="0037797F"/>
    <w:rsid w:val="00380B33"/>
    <w:rsid w:val="00382633"/>
    <w:rsid w:val="0038333A"/>
    <w:rsid w:val="00383776"/>
    <w:rsid w:val="003900E2"/>
    <w:rsid w:val="00391CC7"/>
    <w:rsid w:val="00393220"/>
    <w:rsid w:val="00395B4A"/>
    <w:rsid w:val="00395C5D"/>
    <w:rsid w:val="00396F86"/>
    <w:rsid w:val="003A1004"/>
    <w:rsid w:val="003A28AE"/>
    <w:rsid w:val="003A3747"/>
    <w:rsid w:val="003A3924"/>
    <w:rsid w:val="003A3BF7"/>
    <w:rsid w:val="003A5AD4"/>
    <w:rsid w:val="003A6451"/>
    <w:rsid w:val="003A659E"/>
    <w:rsid w:val="003A7BB8"/>
    <w:rsid w:val="003B0BCE"/>
    <w:rsid w:val="003B313B"/>
    <w:rsid w:val="003B320F"/>
    <w:rsid w:val="003B3CB6"/>
    <w:rsid w:val="003B428D"/>
    <w:rsid w:val="003B4E57"/>
    <w:rsid w:val="003B5A8B"/>
    <w:rsid w:val="003B617A"/>
    <w:rsid w:val="003B69F2"/>
    <w:rsid w:val="003B6D50"/>
    <w:rsid w:val="003B6DC4"/>
    <w:rsid w:val="003C104D"/>
    <w:rsid w:val="003C11FD"/>
    <w:rsid w:val="003C4019"/>
    <w:rsid w:val="003C454E"/>
    <w:rsid w:val="003C5B17"/>
    <w:rsid w:val="003C7887"/>
    <w:rsid w:val="003C7FC1"/>
    <w:rsid w:val="003D14E5"/>
    <w:rsid w:val="003D1D63"/>
    <w:rsid w:val="003D3998"/>
    <w:rsid w:val="003D66DB"/>
    <w:rsid w:val="003D7C30"/>
    <w:rsid w:val="003E1286"/>
    <w:rsid w:val="003E182F"/>
    <w:rsid w:val="003E531E"/>
    <w:rsid w:val="003E5CD5"/>
    <w:rsid w:val="003F05A3"/>
    <w:rsid w:val="003F0A8C"/>
    <w:rsid w:val="003F0D83"/>
    <w:rsid w:val="003F1CC4"/>
    <w:rsid w:val="003F38B0"/>
    <w:rsid w:val="003F4116"/>
    <w:rsid w:val="003F4AFE"/>
    <w:rsid w:val="003F5023"/>
    <w:rsid w:val="003F5565"/>
    <w:rsid w:val="003F55B1"/>
    <w:rsid w:val="003F576E"/>
    <w:rsid w:val="003F6C92"/>
    <w:rsid w:val="003F6D9D"/>
    <w:rsid w:val="003F7BAE"/>
    <w:rsid w:val="0040111F"/>
    <w:rsid w:val="00403BE0"/>
    <w:rsid w:val="0040608C"/>
    <w:rsid w:val="00406220"/>
    <w:rsid w:val="00406CA3"/>
    <w:rsid w:val="00406D79"/>
    <w:rsid w:val="00407CD3"/>
    <w:rsid w:val="00407FA2"/>
    <w:rsid w:val="0041015F"/>
    <w:rsid w:val="00410895"/>
    <w:rsid w:val="004135A9"/>
    <w:rsid w:val="004143F7"/>
    <w:rsid w:val="004144FB"/>
    <w:rsid w:val="00414774"/>
    <w:rsid w:val="00414FF9"/>
    <w:rsid w:val="00415887"/>
    <w:rsid w:val="004158CF"/>
    <w:rsid w:val="00415944"/>
    <w:rsid w:val="004172A5"/>
    <w:rsid w:val="004174C3"/>
    <w:rsid w:val="004179A6"/>
    <w:rsid w:val="00420F96"/>
    <w:rsid w:val="0042277B"/>
    <w:rsid w:val="00422E66"/>
    <w:rsid w:val="00422F60"/>
    <w:rsid w:val="004251E4"/>
    <w:rsid w:val="0043006B"/>
    <w:rsid w:val="00430096"/>
    <w:rsid w:val="00430437"/>
    <w:rsid w:val="004304BC"/>
    <w:rsid w:val="00431A5F"/>
    <w:rsid w:val="00431C4C"/>
    <w:rsid w:val="00431FAD"/>
    <w:rsid w:val="00433BA4"/>
    <w:rsid w:val="004343F5"/>
    <w:rsid w:val="004359D7"/>
    <w:rsid w:val="0043690E"/>
    <w:rsid w:val="00436C40"/>
    <w:rsid w:val="0043700E"/>
    <w:rsid w:val="00437C75"/>
    <w:rsid w:val="00437EE1"/>
    <w:rsid w:val="00440EC0"/>
    <w:rsid w:val="00440FF5"/>
    <w:rsid w:val="00442A36"/>
    <w:rsid w:val="00443509"/>
    <w:rsid w:val="00443909"/>
    <w:rsid w:val="004452F1"/>
    <w:rsid w:val="00447309"/>
    <w:rsid w:val="0045061D"/>
    <w:rsid w:val="004508F8"/>
    <w:rsid w:val="004510D4"/>
    <w:rsid w:val="004522D0"/>
    <w:rsid w:val="00452871"/>
    <w:rsid w:val="00455DAB"/>
    <w:rsid w:val="0045651E"/>
    <w:rsid w:val="00460B7A"/>
    <w:rsid w:val="00462379"/>
    <w:rsid w:val="0046363B"/>
    <w:rsid w:val="00463E8D"/>
    <w:rsid w:val="00464CD8"/>
    <w:rsid w:val="00465886"/>
    <w:rsid w:val="004666DA"/>
    <w:rsid w:val="0047191F"/>
    <w:rsid w:val="00472394"/>
    <w:rsid w:val="0047341D"/>
    <w:rsid w:val="00473430"/>
    <w:rsid w:val="004735A2"/>
    <w:rsid w:val="00474299"/>
    <w:rsid w:val="00474E20"/>
    <w:rsid w:val="0047541C"/>
    <w:rsid w:val="004760BE"/>
    <w:rsid w:val="00476EC8"/>
    <w:rsid w:val="00477663"/>
    <w:rsid w:val="0047770F"/>
    <w:rsid w:val="00480757"/>
    <w:rsid w:val="004818DF"/>
    <w:rsid w:val="0048208F"/>
    <w:rsid w:val="00482871"/>
    <w:rsid w:val="00482CB3"/>
    <w:rsid w:val="004838C1"/>
    <w:rsid w:val="004840F4"/>
    <w:rsid w:val="004850F5"/>
    <w:rsid w:val="00485DFA"/>
    <w:rsid w:val="0048653A"/>
    <w:rsid w:val="004871FE"/>
    <w:rsid w:val="0048744D"/>
    <w:rsid w:val="00490486"/>
    <w:rsid w:val="00490C64"/>
    <w:rsid w:val="004927D7"/>
    <w:rsid w:val="004929C0"/>
    <w:rsid w:val="004934FF"/>
    <w:rsid w:val="004937FE"/>
    <w:rsid w:val="0049380B"/>
    <w:rsid w:val="00495260"/>
    <w:rsid w:val="00495535"/>
    <w:rsid w:val="00495A2A"/>
    <w:rsid w:val="0049635D"/>
    <w:rsid w:val="00497D37"/>
    <w:rsid w:val="00497DDD"/>
    <w:rsid w:val="004A0325"/>
    <w:rsid w:val="004A0B84"/>
    <w:rsid w:val="004A1A5F"/>
    <w:rsid w:val="004A2590"/>
    <w:rsid w:val="004A2B6A"/>
    <w:rsid w:val="004A3BD9"/>
    <w:rsid w:val="004A3CCC"/>
    <w:rsid w:val="004A4361"/>
    <w:rsid w:val="004A46C8"/>
    <w:rsid w:val="004A4703"/>
    <w:rsid w:val="004A527C"/>
    <w:rsid w:val="004A66F2"/>
    <w:rsid w:val="004A6D6D"/>
    <w:rsid w:val="004A7DC0"/>
    <w:rsid w:val="004B1835"/>
    <w:rsid w:val="004B1EB8"/>
    <w:rsid w:val="004B3368"/>
    <w:rsid w:val="004B365A"/>
    <w:rsid w:val="004B3BDD"/>
    <w:rsid w:val="004B5146"/>
    <w:rsid w:val="004B574C"/>
    <w:rsid w:val="004B6640"/>
    <w:rsid w:val="004B68DB"/>
    <w:rsid w:val="004B70BD"/>
    <w:rsid w:val="004C1112"/>
    <w:rsid w:val="004C15FE"/>
    <w:rsid w:val="004C2607"/>
    <w:rsid w:val="004C6143"/>
    <w:rsid w:val="004D0360"/>
    <w:rsid w:val="004D0754"/>
    <w:rsid w:val="004D1C9D"/>
    <w:rsid w:val="004D320C"/>
    <w:rsid w:val="004E04BF"/>
    <w:rsid w:val="004E07BC"/>
    <w:rsid w:val="004E1785"/>
    <w:rsid w:val="004E1C50"/>
    <w:rsid w:val="004E25AD"/>
    <w:rsid w:val="004E26CE"/>
    <w:rsid w:val="004E4F1D"/>
    <w:rsid w:val="004E527A"/>
    <w:rsid w:val="004E7F45"/>
    <w:rsid w:val="004F0BE3"/>
    <w:rsid w:val="004F169F"/>
    <w:rsid w:val="004F1D44"/>
    <w:rsid w:val="004F234B"/>
    <w:rsid w:val="004F307D"/>
    <w:rsid w:val="004F3F44"/>
    <w:rsid w:val="004F4BC4"/>
    <w:rsid w:val="004F4FB1"/>
    <w:rsid w:val="00501107"/>
    <w:rsid w:val="005021AE"/>
    <w:rsid w:val="00504730"/>
    <w:rsid w:val="00506369"/>
    <w:rsid w:val="005073DA"/>
    <w:rsid w:val="00507C02"/>
    <w:rsid w:val="00510B70"/>
    <w:rsid w:val="00510DCC"/>
    <w:rsid w:val="00510E0C"/>
    <w:rsid w:val="005110BA"/>
    <w:rsid w:val="00512523"/>
    <w:rsid w:val="00513C28"/>
    <w:rsid w:val="00513CCD"/>
    <w:rsid w:val="00515096"/>
    <w:rsid w:val="005151F7"/>
    <w:rsid w:val="005179DD"/>
    <w:rsid w:val="00517E54"/>
    <w:rsid w:val="00521A7E"/>
    <w:rsid w:val="00523672"/>
    <w:rsid w:val="00523A0D"/>
    <w:rsid w:val="005245DF"/>
    <w:rsid w:val="00525393"/>
    <w:rsid w:val="00525F3F"/>
    <w:rsid w:val="005264E1"/>
    <w:rsid w:val="0052690C"/>
    <w:rsid w:val="00526B44"/>
    <w:rsid w:val="00527E58"/>
    <w:rsid w:val="00530D34"/>
    <w:rsid w:val="005315E7"/>
    <w:rsid w:val="00531CFD"/>
    <w:rsid w:val="00532038"/>
    <w:rsid w:val="00532498"/>
    <w:rsid w:val="00532F13"/>
    <w:rsid w:val="0053343D"/>
    <w:rsid w:val="0053434C"/>
    <w:rsid w:val="0053574F"/>
    <w:rsid w:val="00535F02"/>
    <w:rsid w:val="005404B5"/>
    <w:rsid w:val="00541C1C"/>
    <w:rsid w:val="00541D0D"/>
    <w:rsid w:val="00541FBE"/>
    <w:rsid w:val="00542AB4"/>
    <w:rsid w:val="0054414A"/>
    <w:rsid w:val="0054433F"/>
    <w:rsid w:val="0054476F"/>
    <w:rsid w:val="00546ADD"/>
    <w:rsid w:val="005520E9"/>
    <w:rsid w:val="00552E0A"/>
    <w:rsid w:val="005536F8"/>
    <w:rsid w:val="00553EE3"/>
    <w:rsid w:val="005575A5"/>
    <w:rsid w:val="005634F7"/>
    <w:rsid w:val="0056439B"/>
    <w:rsid w:val="00564A2F"/>
    <w:rsid w:val="00566D1A"/>
    <w:rsid w:val="00567D8A"/>
    <w:rsid w:val="00567E28"/>
    <w:rsid w:val="00570248"/>
    <w:rsid w:val="005717F6"/>
    <w:rsid w:val="00571A95"/>
    <w:rsid w:val="00572518"/>
    <w:rsid w:val="0057419F"/>
    <w:rsid w:val="005749D8"/>
    <w:rsid w:val="00575F06"/>
    <w:rsid w:val="00583B62"/>
    <w:rsid w:val="00583C67"/>
    <w:rsid w:val="0058545C"/>
    <w:rsid w:val="00585BC5"/>
    <w:rsid w:val="00586EEA"/>
    <w:rsid w:val="005904B6"/>
    <w:rsid w:val="00591ACB"/>
    <w:rsid w:val="00591D1A"/>
    <w:rsid w:val="005929BF"/>
    <w:rsid w:val="00592CFA"/>
    <w:rsid w:val="00592E79"/>
    <w:rsid w:val="00593083"/>
    <w:rsid w:val="00594B6B"/>
    <w:rsid w:val="005A1079"/>
    <w:rsid w:val="005A18D7"/>
    <w:rsid w:val="005A45FC"/>
    <w:rsid w:val="005A4FF4"/>
    <w:rsid w:val="005B01C0"/>
    <w:rsid w:val="005B0986"/>
    <w:rsid w:val="005B2A5B"/>
    <w:rsid w:val="005B395A"/>
    <w:rsid w:val="005B634E"/>
    <w:rsid w:val="005B65F0"/>
    <w:rsid w:val="005C01A2"/>
    <w:rsid w:val="005C0BC2"/>
    <w:rsid w:val="005C264A"/>
    <w:rsid w:val="005C42B7"/>
    <w:rsid w:val="005C55E6"/>
    <w:rsid w:val="005C7394"/>
    <w:rsid w:val="005C7A4D"/>
    <w:rsid w:val="005C7D37"/>
    <w:rsid w:val="005D1219"/>
    <w:rsid w:val="005D18AF"/>
    <w:rsid w:val="005D19E6"/>
    <w:rsid w:val="005D2D56"/>
    <w:rsid w:val="005D31F5"/>
    <w:rsid w:val="005D506D"/>
    <w:rsid w:val="005D55DB"/>
    <w:rsid w:val="005D57E8"/>
    <w:rsid w:val="005D64D6"/>
    <w:rsid w:val="005D734B"/>
    <w:rsid w:val="005E15B5"/>
    <w:rsid w:val="005E18B5"/>
    <w:rsid w:val="005E1A9B"/>
    <w:rsid w:val="005E3429"/>
    <w:rsid w:val="005E3F02"/>
    <w:rsid w:val="005E3FBC"/>
    <w:rsid w:val="005E4B49"/>
    <w:rsid w:val="005E4E3D"/>
    <w:rsid w:val="005E5E7E"/>
    <w:rsid w:val="005E60C1"/>
    <w:rsid w:val="005E61B9"/>
    <w:rsid w:val="005E6582"/>
    <w:rsid w:val="005E717E"/>
    <w:rsid w:val="005F074C"/>
    <w:rsid w:val="005F1B08"/>
    <w:rsid w:val="005F2431"/>
    <w:rsid w:val="005F3431"/>
    <w:rsid w:val="005F3B09"/>
    <w:rsid w:val="005F5DEF"/>
    <w:rsid w:val="005F691C"/>
    <w:rsid w:val="006015DF"/>
    <w:rsid w:val="006034FF"/>
    <w:rsid w:val="006036A0"/>
    <w:rsid w:val="006038DB"/>
    <w:rsid w:val="00603E27"/>
    <w:rsid w:val="00606956"/>
    <w:rsid w:val="00606A80"/>
    <w:rsid w:val="00606E25"/>
    <w:rsid w:val="00607A32"/>
    <w:rsid w:val="00607D08"/>
    <w:rsid w:val="0061098C"/>
    <w:rsid w:val="00611B79"/>
    <w:rsid w:val="00613F11"/>
    <w:rsid w:val="006158FD"/>
    <w:rsid w:val="006160C5"/>
    <w:rsid w:val="00616DB3"/>
    <w:rsid w:val="0062079F"/>
    <w:rsid w:val="006223B4"/>
    <w:rsid w:val="00624FDB"/>
    <w:rsid w:val="00626477"/>
    <w:rsid w:val="0062754B"/>
    <w:rsid w:val="00630C8D"/>
    <w:rsid w:val="00637E60"/>
    <w:rsid w:val="006400FC"/>
    <w:rsid w:val="00641658"/>
    <w:rsid w:val="00641B49"/>
    <w:rsid w:val="00641CF5"/>
    <w:rsid w:val="006422FB"/>
    <w:rsid w:val="00642EE7"/>
    <w:rsid w:val="00644534"/>
    <w:rsid w:val="00645216"/>
    <w:rsid w:val="00645D58"/>
    <w:rsid w:val="00645E16"/>
    <w:rsid w:val="00651091"/>
    <w:rsid w:val="006522A6"/>
    <w:rsid w:val="00653916"/>
    <w:rsid w:val="00655875"/>
    <w:rsid w:val="0065699D"/>
    <w:rsid w:val="00657025"/>
    <w:rsid w:val="00657322"/>
    <w:rsid w:val="0066080C"/>
    <w:rsid w:val="006608F5"/>
    <w:rsid w:val="00663C30"/>
    <w:rsid w:val="00664FE9"/>
    <w:rsid w:val="00665ACD"/>
    <w:rsid w:val="0066707F"/>
    <w:rsid w:val="00667350"/>
    <w:rsid w:val="00667D5C"/>
    <w:rsid w:val="0067057F"/>
    <w:rsid w:val="00672999"/>
    <w:rsid w:val="006737B4"/>
    <w:rsid w:val="0067609D"/>
    <w:rsid w:val="00676599"/>
    <w:rsid w:val="00680F55"/>
    <w:rsid w:val="00680F76"/>
    <w:rsid w:val="00681732"/>
    <w:rsid w:val="006836EB"/>
    <w:rsid w:val="006837DA"/>
    <w:rsid w:val="00683957"/>
    <w:rsid w:val="00687BE8"/>
    <w:rsid w:val="006922EE"/>
    <w:rsid w:val="00692F7E"/>
    <w:rsid w:val="00694470"/>
    <w:rsid w:val="006946F4"/>
    <w:rsid w:val="0069496A"/>
    <w:rsid w:val="00697BCE"/>
    <w:rsid w:val="006A0386"/>
    <w:rsid w:val="006A0C92"/>
    <w:rsid w:val="006A1507"/>
    <w:rsid w:val="006A1CF4"/>
    <w:rsid w:val="006A3C18"/>
    <w:rsid w:val="006A6892"/>
    <w:rsid w:val="006A7813"/>
    <w:rsid w:val="006A7E22"/>
    <w:rsid w:val="006B0201"/>
    <w:rsid w:val="006B37D9"/>
    <w:rsid w:val="006B4491"/>
    <w:rsid w:val="006B468E"/>
    <w:rsid w:val="006B4A91"/>
    <w:rsid w:val="006C0720"/>
    <w:rsid w:val="006C0729"/>
    <w:rsid w:val="006C25B3"/>
    <w:rsid w:val="006C3652"/>
    <w:rsid w:val="006C3B8D"/>
    <w:rsid w:val="006C3E2E"/>
    <w:rsid w:val="006C3FBE"/>
    <w:rsid w:val="006C4103"/>
    <w:rsid w:val="006C47FE"/>
    <w:rsid w:val="006C576E"/>
    <w:rsid w:val="006C63B0"/>
    <w:rsid w:val="006D0018"/>
    <w:rsid w:val="006D026B"/>
    <w:rsid w:val="006D1038"/>
    <w:rsid w:val="006D1960"/>
    <w:rsid w:val="006D576D"/>
    <w:rsid w:val="006D59DC"/>
    <w:rsid w:val="006D603C"/>
    <w:rsid w:val="006D63F4"/>
    <w:rsid w:val="006D7B22"/>
    <w:rsid w:val="006E029F"/>
    <w:rsid w:val="006E089E"/>
    <w:rsid w:val="006E166B"/>
    <w:rsid w:val="006E19CD"/>
    <w:rsid w:val="006E2509"/>
    <w:rsid w:val="006E4474"/>
    <w:rsid w:val="006E4CFF"/>
    <w:rsid w:val="006E6AE0"/>
    <w:rsid w:val="006E7A26"/>
    <w:rsid w:val="006E7CA4"/>
    <w:rsid w:val="006F0CAB"/>
    <w:rsid w:val="006F15C7"/>
    <w:rsid w:val="006F2A40"/>
    <w:rsid w:val="006F2BB1"/>
    <w:rsid w:val="006F2D86"/>
    <w:rsid w:val="006F3A9F"/>
    <w:rsid w:val="006F6314"/>
    <w:rsid w:val="006F735C"/>
    <w:rsid w:val="006F7A09"/>
    <w:rsid w:val="00703169"/>
    <w:rsid w:val="007032A0"/>
    <w:rsid w:val="00703495"/>
    <w:rsid w:val="007038A9"/>
    <w:rsid w:val="0070442D"/>
    <w:rsid w:val="00706DEA"/>
    <w:rsid w:val="00707FEE"/>
    <w:rsid w:val="00710076"/>
    <w:rsid w:val="00710243"/>
    <w:rsid w:val="00710DB5"/>
    <w:rsid w:val="0071215A"/>
    <w:rsid w:val="0071256C"/>
    <w:rsid w:val="00712F25"/>
    <w:rsid w:val="007138A1"/>
    <w:rsid w:val="0071391B"/>
    <w:rsid w:val="00713BD0"/>
    <w:rsid w:val="0071450E"/>
    <w:rsid w:val="007168AA"/>
    <w:rsid w:val="0071739F"/>
    <w:rsid w:val="0071766F"/>
    <w:rsid w:val="0071795B"/>
    <w:rsid w:val="00717AD9"/>
    <w:rsid w:val="00717EE4"/>
    <w:rsid w:val="00720425"/>
    <w:rsid w:val="007204E1"/>
    <w:rsid w:val="00720D32"/>
    <w:rsid w:val="007219AA"/>
    <w:rsid w:val="00721E74"/>
    <w:rsid w:val="00722269"/>
    <w:rsid w:val="00723D64"/>
    <w:rsid w:val="00727338"/>
    <w:rsid w:val="00730C5F"/>
    <w:rsid w:val="00734C5E"/>
    <w:rsid w:val="00735957"/>
    <w:rsid w:val="007360E0"/>
    <w:rsid w:val="00737673"/>
    <w:rsid w:val="007378DF"/>
    <w:rsid w:val="00740039"/>
    <w:rsid w:val="00740AE1"/>
    <w:rsid w:val="00740C5C"/>
    <w:rsid w:val="00742EF1"/>
    <w:rsid w:val="00743388"/>
    <w:rsid w:val="0074534A"/>
    <w:rsid w:val="007459F8"/>
    <w:rsid w:val="00745AA8"/>
    <w:rsid w:val="00745FED"/>
    <w:rsid w:val="007505BD"/>
    <w:rsid w:val="00750A6D"/>
    <w:rsid w:val="00752093"/>
    <w:rsid w:val="0075490E"/>
    <w:rsid w:val="00754C40"/>
    <w:rsid w:val="00755A3F"/>
    <w:rsid w:val="00757DC2"/>
    <w:rsid w:val="00761A1F"/>
    <w:rsid w:val="00761DD0"/>
    <w:rsid w:val="00761FD1"/>
    <w:rsid w:val="00762881"/>
    <w:rsid w:val="007633F5"/>
    <w:rsid w:val="00763770"/>
    <w:rsid w:val="00765B2D"/>
    <w:rsid w:val="0076643B"/>
    <w:rsid w:val="00767E56"/>
    <w:rsid w:val="007701FC"/>
    <w:rsid w:val="007702D2"/>
    <w:rsid w:val="007703A3"/>
    <w:rsid w:val="00774702"/>
    <w:rsid w:val="00774818"/>
    <w:rsid w:val="00775A59"/>
    <w:rsid w:val="00775FB3"/>
    <w:rsid w:val="007766AC"/>
    <w:rsid w:val="00776A03"/>
    <w:rsid w:val="00776DFF"/>
    <w:rsid w:val="00777257"/>
    <w:rsid w:val="007802D0"/>
    <w:rsid w:val="00780490"/>
    <w:rsid w:val="0078065E"/>
    <w:rsid w:val="007810B4"/>
    <w:rsid w:val="00781FA1"/>
    <w:rsid w:val="00783609"/>
    <w:rsid w:val="00783AC5"/>
    <w:rsid w:val="0078550F"/>
    <w:rsid w:val="00787122"/>
    <w:rsid w:val="00792274"/>
    <w:rsid w:val="007939E9"/>
    <w:rsid w:val="00793BA1"/>
    <w:rsid w:val="00794026"/>
    <w:rsid w:val="00794C73"/>
    <w:rsid w:val="007959AC"/>
    <w:rsid w:val="00795B79"/>
    <w:rsid w:val="007960AE"/>
    <w:rsid w:val="00796560"/>
    <w:rsid w:val="00797C8D"/>
    <w:rsid w:val="007A0761"/>
    <w:rsid w:val="007A18E8"/>
    <w:rsid w:val="007A1BB1"/>
    <w:rsid w:val="007A1F26"/>
    <w:rsid w:val="007A2BC9"/>
    <w:rsid w:val="007A4804"/>
    <w:rsid w:val="007B146B"/>
    <w:rsid w:val="007B165A"/>
    <w:rsid w:val="007B1844"/>
    <w:rsid w:val="007B197E"/>
    <w:rsid w:val="007B25A5"/>
    <w:rsid w:val="007B365D"/>
    <w:rsid w:val="007B4D70"/>
    <w:rsid w:val="007B502C"/>
    <w:rsid w:val="007B5E78"/>
    <w:rsid w:val="007B6593"/>
    <w:rsid w:val="007B6663"/>
    <w:rsid w:val="007B6A80"/>
    <w:rsid w:val="007B7D98"/>
    <w:rsid w:val="007C10C6"/>
    <w:rsid w:val="007C1AF3"/>
    <w:rsid w:val="007C25F4"/>
    <w:rsid w:val="007C2EB3"/>
    <w:rsid w:val="007C5BA9"/>
    <w:rsid w:val="007C6C8A"/>
    <w:rsid w:val="007C70D8"/>
    <w:rsid w:val="007D164D"/>
    <w:rsid w:val="007D46B3"/>
    <w:rsid w:val="007D4E6D"/>
    <w:rsid w:val="007D4EDC"/>
    <w:rsid w:val="007D5049"/>
    <w:rsid w:val="007D50E7"/>
    <w:rsid w:val="007D5C43"/>
    <w:rsid w:val="007D7806"/>
    <w:rsid w:val="007E0E19"/>
    <w:rsid w:val="007E1348"/>
    <w:rsid w:val="007E22D0"/>
    <w:rsid w:val="007E2699"/>
    <w:rsid w:val="007E4BBA"/>
    <w:rsid w:val="007E68F1"/>
    <w:rsid w:val="007E6BD0"/>
    <w:rsid w:val="007E7DBF"/>
    <w:rsid w:val="007F2744"/>
    <w:rsid w:val="007F2A04"/>
    <w:rsid w:val="007F2A5A"/>
    <w:rsid w:val="007F2B75"/>
    <w:rsid w:val="007F2BBF"/>
    <w:rsid w:val="007F31A4"/>
    <w:rsid w:val="007F5A66"/>
    <w:rsid w:val="00801144"/>
    <w:rsid w:val="00802EBA"/>
    <w:rsid w:val="008045F8"/>
    <w:rsid w:val="008054D4"/>
    <w:rsid w:val="0080737F"/>
    <w:rsid w:val="00810FFD"/>
    <w:rsid w:val="008121BB"/>
    <w:rsid w:val="0081224A"/>
    <w:rsid w:val="0081328E"/>
    <w:rsid w:val="00813682"/>
    <w:rsid w:val="00813698"/>
    <w:rsid w:val="00813C45"/>
    <w:rsid w:val="0081416C"/>
    <w:rsid w:val="0081424C"/>
    <w:rsid w:val="00814296"/>
    <w:rsid w:val="00814813"/>
    <w:rsid w:val="008149A5"/>
    <w:rsid w:val="00814DB2"/>
    <w:rsid w:val="00815A33"/>
    <w:rsid w:val="00815A5C"/>
    <w:rsid w:val="008161AB"/>
    <w:rsid w:val="00817094"/>
    <w:rsid w:val="008172E9"/>
    <w:rsid w:val="00817867"/>
    <w:rsid w:val="00821347"/>
    <w:rsid w:val="008213D1"/>
    <w:rsid w:val="00821A08"/>
    <w:rsid w:val="008223F7"/>
    <w:rsid w:val="00822F6F"/>
    <w:rsid w:val="00825263"/>
    <w:rsid w:val="00825537"/>
    <w:rsid w:val="00825681"/>
    <w:rsid w:val="00825C90"/>
    <w:rsid w:val="00826CCF"/>
    <w:rsid w:val="008276FB"/>
    <w:rsid w:val="00827B10"/>
    <w:rsid w:val="008301FA"/>
    <w:rsid w:val="0083109B"/>
    <w:rsid w:val="0083177B"/>
    <w:rsid w:val="00831A88"/>
    <w:rsid w:val="00832AF8"/>
    <w:rsid w:val="0083372C"/>
    <w:rsid w:val="00833AC2"/>
    <w:rsid w:val="00833F82"/>
    <w:rsid w:val="0083491E"/>
    <w:rsid w:val="00835261"/>
    <w:rsid w:val="008373C1"/>
    <w:rsid w:val="00840E9E"/>
    <w:rsid w:val="00840EF4"/>
    <w:rsid w:val="00841BC3"/>
    <w:rsid w:val="00841EFD"/>
    <w:rsid w:val="008422E7"/>
    <w:rsid w:val="00843751"/>
    <w:rsid w:val="00843752"/>
    <w:rsid w:val="0084464E"/>
    <w:rsid w:val="00844DE9"/>
    <w:rsid w:val="00846E89"/>
    <w:rsid w:val="00847491"/>
    <w:rsid w:val="00847FF1"/>
    <w:rsid w:val="00851160"/>
    <w:rsid w:val="008517FC"/>
    <w:rsid w:val="00851920"/>
    <w:rsid w:val="00851DAC"/>
    <w:rsid w:val="00851EEF"/>
    <w:rsid w:val="0085379E"/>
    <w:rsid w:val="00854B88"/>
    <w:rsid w:val="00856074"/>
    <w:rsid w:val="00856685"/>
    <w:rsid w:val="00856986"/>
    <w:rsid w:val="0085720E"/>
    <w:rsid w:val="008617F5"/>
    <w:rsid w:val="008620D0"/>
    <w:rsid w:val="00862BC7"/>
    <w:rsid w:val="008639E6"/>
    <w:rsid w:val="00863ABC"/>
    <w:rsid w:val="00864AB9"/>
    <w:rsid w:val="008672E5"/>
    <w:rsid w:val="00875375"/>
    <w:rsid w:val="00876E9D"/>
    <w:rsid w:val="00880921"/>
    <w:rsid w:val="00881BE5"/>
    <w:rsid w:val="008826CA"/>
    <w:rsid w:val="0088397B"/>
    <w:rsid w:val="008845C8"/>
    <w:rsid w:val="00886B34"/>
    <w:rsid w:val="008876ED"/>
    <w:rsid w:val="008901EA"/>
    <w:rsid w:val="00892C34"/>
    <w:rsid w:val="00892DE5"/>
    <w:rsid w:val="00894037"/>
    <w:rsid w:val="00896C44"/>
    <w:rsid w:val="008A0A0C"/>
    <w:rsid w:val="008A12CF"/>
    <w:rsid w:val="008A136B"/>
    <w:rsid w:val="008A16A8"/>
    <w:rsid w:val="008A2A83"/>
    <w:rsid w:val="008A434E"/>
    <w:rsid w:val="008A444C"/>
    <w:rsid w:val="008A51AE"/>
    <w:rsid w:val="008A579C"/>
    <w:rsid w:val="008A61AA"/>
    <w:rsid w:val="008A6BC5"/>
    <w:rsid w:val="008A761A"/>
    <w:rsid w:val="008B0FF1"/>
    <w:rsid w:val="008B2A89"/>
    <w:rsid w:val="008B6C95"/>
    <w:rsid w:val="008B7364"/>
    <w:rsid w:val="008C1857"/>
    <w:rsid w:val="008C1A1C"/>
    <w:rsid w:val="008C1B29"/>
    <w:rsid w:val="008C38B2"/>
    <w:rsid w:val="008C595E"/>
    <w:rsid w:val="008C6879"/>
    <w:rsid w:val="008C7E06"/>
    <w:rsid w:val="008D03A0"/>
    <w:rsid w:val="008D0404"/>
    <w:rsid w:val="008D1B60"/>
    <w:rsid w:val="008D2133"/>
    <w:rsid w:val="008D25F3"/>
    <w:rsid w:val="008D3572"/>
    <w:rsid w:val="008D3624"/>
    <w:rsid w:val="008D3C3A"/>
    <w:rsid w:val="008D3FAA"/>
    <w:rsid w:val="008D418A"/>
    <w:rsid w:val="008D4FFB"/>
    <w:rsid w:val="008D5864"/>
    <w:rsid w:val="008D588D"/>
    <w:rsid w:val="008D5FCE"/>
    <w:rsid w:val="008D7B48"/>
    <w:rsid w:val="008E1963"/>
    <w:rsid w:val="008E1A6B"/>
    <w:rsid w:val="008E2AD4"/>
    <w:rsid w:val="008E2B5F"/>
    <w:rsid w:val="008E31DF"/>
    <w:rsid w:val="008E489B"/>
    <w:rsid w:val="008E49C6"/>
    <w:rsid w:val="008E51C6"/>
    <w:rsid w:val="008E5AA1"/>
    <w:rsid w:val="008E7443"/>
    <w:rsid w:val="008F08FC"/>
    <w:rsid w:val="008F0C72"/>
    <w:rsid w:val="008F1458"/>
    <w:rsid w:val="008F17F9"/>
    <w:rsid w:val="008F2617"/>
    <w:rsid w:val="008F4AB8"/>
    <w:rsid w:val="008F4C83"/>
    <w:rsid w:val="008F5B20"/>
    <w:rsid w:val="008F6222"/>
    <w:rsid w:val="008F6A61"/>
    <w:rsid w:val="00900955"/>
    <w:rsid w:val="00900D54"/>
    <w:rsid w:val="00901941"/>
    <w:rsid w:val="009021C2"/>
    <w:rsid w:val="00902F2D"/>
    <w:rsid w:val="009037A7"/>
    <w:rsid w:val="00904063"/>
    <w:rsid w:val="0090416C"/>
    <w:rsid w:val="009048B5"/>
    <w:rsid w:val="009058DA"/>
    <w:rsid w:val="00905E45"/>
    <w:rsid w:val="00906283"/>
    <w:rsid w:val="00906522"/>
    <w:rsid w:val="00906CD8"/>
    <w:rsid w:val="0091022C"/>
    <w:rsid w:val="009102FD"/>
    <w:rsid w:val="009108AE"/>
    <w:rsid w:val="0091139C"/>
    <w:rsid w:val="009125D1"/>
    <w:rsid w:val="00912B93"/>
    <w:rsid w:val="00913A7B"/>
    <w:rsid w:val="009142E6"/>
    <w:rsid w:val="009144CC"/>
    <w:rsid w:val="00914B23"/>
    <w:rsid w:val="009159FC"/>
    <w:rsid w:val="00915BDB"/>
    <w:rsid w:val="0091697D"/>
    <w:rsid w:val="0091726B"/>
    <w:rsid w:val="00920ADF"/>
    <w:rsid w:val="00921B90"/>
    <w:rsid w:val="00922507"/>
    <w:rsid w:val="00922E55"/>
    <w:rsid w:val="00923C20"/>
    <w:rsid w:val="00924FF5"/>
    <w:rsid w:val="00925346"/>
    <w:rsid w:val="00925769"/>
    <w:rsid w:val="009260D4"/>
    <w:rsid w:val="009273A3"/>
    <w:rsid w:val="009313C5"/>
    <w:rsid w:val="0093198F"/>
    <w:rsid w:val="00932835"/>
    <w:rsid w:val="00932C47"/>
    <w:rsid w:val="00933205"/>
    <w:rsid w:val="0093384F"/>
    <w:rsid w:val="009351BD"/>
    <w:rsid w:val="009355DA"/>
    <w:rsid w:val="00935E40"/>
    <w:rsid w:val="00937530"/>
    <w:rsid w:val="0094038C"/>
    <w:rsid w:val="00940D79"/>
    <w:rsid w:val="0094143A"/>
    <w:rsid w:val="00941B4D"/>
    <w:rsid w:val="009422CB"/>
    <w:rsid w:val="00942629"/>
    <w:rsid w:val="009438B8"/>
    <w:rsid w:val="00943AD1"/>
    <w:rsid w:val="00943D41"/>
    <w:rsid w:val="0094415C"/>
    <w:rsid w:val="0094419C"/>
    <w:rsid w:val="00944318"/>
    <w:rsid w:val="00944971"/>
    <w:rsid w:val="0094601E"/>
    <w:rsid w:val="00946031"/>
    <w:rsid w:val="00946778"/>
    <w:rsid w:val="00946BE0"/>
    <w:rsid w:val="0094707B"/>
    <w:rsid w:val="0094755B"/>
    <w:rsid w:val="00947AE6"/>
    <w:rsid w:val="00950011"/>
    <w:rsid w:val="00950135"/>
    <w:rsid w:val="00951A6D"/>
    <w:rsid w:val="00952983"/>
    <w:rsid w:val="00953751"/>
    <w:rsid w:val="009546CF"/>
    <w:rsid w:val="00954DAC"/>
    <w:rsid w:val="00955DBE"/>
    <w:rsid w:val="00956525"/>
    <w:rsid w:val="009573CD"/>
    <w:rsid w:val="00960BCE"/>
    <w:rsid w:val="00962514"/>
    <w:rsid w:val="00962C1C"/>
    <w:rsid w:val="00963765"/>
    <w:rsid w:val="0096392F"/>
    <w:rsid w:val="00963A11"/>
    <w:rsid w:val="009655AE"/>
    <w:rsid w:val="0096795A"/>
    <w:rsid w:val="009679C9"/>
    <w:rsid w:val="00967D7E"/>
    <w:rsid w:val="00970CB1"/>
    <w:rsid w:val="009715C5"/>
    <w:rsid w:val="00971EE9"/>
    <w:rsid w:val="00972654"/>
    <w:rsid w:val="009727A0"/>
    <w:rsid w:val="00973749"/>
    <w:rsid w:val="00974306"/>
    <w:rsid w:val="009756FE"/>
    <w:rsid w:val="0097695B"/>
    <w:rsid w:val="00976B86"/>
    <w:rsid w:val="009820F2"/>
    <w:rsid w:val="00983AA6"/>
    <w:rsid w:val="009843CC"/>
    <w:rsid w:val="00985167"/>
    <w:rsid w:val="00985A32"/>
    <w:rsid w:val="00986D3B"/>
    <w:rsid w:val="009873BD"/>
    <w:rsid w:val="0099011E"/>
    <w:rsid w:val="009905C2"/>
    <w:rsid w:val="00992156"/>
    <w:rsid w:val="009934B4"/>
    <w:rsid w:val="009962F3"/>
    <w:rsid w:val="009A223B"/>
    <w:rsid w:val="009A2EB0"/>
    <w:rsid w:val="009A554C"/>
    <w:rsid w:val="009A640C"/>
    <w:rsid w:val="009B06C0"/>
    <w:rsid w:val="009B0CCC"/>
    <w:rsid w:val="009B0D50"/>
    <w:rsid w:val="009B0D7A"/>
    <w:rsid w:val="009B0FFB"/>
    <w:rsid w:val="009B1AA6"/>
    <w:rsid w:val="009B2F69"/>
    <w:rsid w:val="009B61FA"/>
    <w:rsid w:val="009B6F7C"/>
    <w:rsid w:val="009B7A41"/>
    <w:rsid w:val="009B7E8F"/>
    <w:rsid w:val="009C082D"/>
    <w:rsid w:val="009C0D87"/>
    <w:rsid w:val="009C1655"/>
    <w:rsid w:val="009C1CA1"/>
    <w:rsid w:val="009C35EC"/>
    <w:rsid w:val="009C4BBC"/>
    <w:rsid w:val="009C51ED"/>
    <w:rsid w:val="009C537B"/>
    <w:rsid w:val="009C65C4"/>
    <w:rsid w:val="009C69B7"/>
    <w:rsid w:val="009C6F98"/>
    <w:rsid w:val="009D0E42"/>
    <w:rsid w:val="009D19F3"/>
    <w:rsid w:val="009D49C4"/>
    <w:rsid w:val="009D58AB"/>
    <w:rsid w:val="009D5E15"/>
    <w:rsid w:val="009D66DF"/>
    <w:rsid w:val="009D674F"/>
    <w:rsid w:val="009D74E2"/>
    <w:rsid w:val="009D77EC"/>
    <w:rsid w:val="009D79C7"/>
    <w:rsid w:val="009D7DA9"/>
    <w:rsid w:val="009E0DA4"/>
    <w:rsid w:val="009E31BF"/>
    <w:rsid w:val="009E3468"/>
    <w:rsid w:val="009E3DAA"/>
    <w:rsid w:val="009E4790"/>
    <w:rsid w:val="009E7F85"/>
    <w:rsid w:val="009F4A8F"/>
    <w:rsid w:val="009F5BF0"/>
    <w:rsid w:val="00A01D8F"/>
    <w:rsid w:val="00A061EC"/>
    <w:rsid w:val="00A075FA"/>
    <w:rsid w:val="00A10004"/>
    <w:rsid w:val="00A1149C"/>
    <w:rsid w:val="00A13176"/>
    <w:rsid w:val="00A14097"/>
    <w:rsid w:val="00A14D7F"/>
    <w:rsid w:val="00A15D23"/>
    <w:rsid w:val="00A1653A"/>
    <w:rsid w:val="00A175C7"/>
    <w:rsid w:val="00A2075D"/>
    <w:rsid w:val="00A225ED"/>
    <w:rsid w:val="00A22C20"/>
    <w:rsid w:val="00A24E1C"/>
    <w:rsid w:val="00A2513B"/>
    <w:rsid w:val="00A2572C"/>
    <w:rsid w:val="00A25F1F"/>
    <w:rsid w:val="00A26719"/>
    <w:rsid w:val="00A26E88"/>
    <w:rsid w:val="00A2798E"/>
    <w:rsid w:val="00A31941"/>
    <w:rsid w:val="00A31E0B"/>
    <w:rsid w:val="00A32008"/>
    <w:rsid w:val="00A342A4"/>
    <w:rsid w:val="00A356A2"/>
    <w:rsid w:val="00A35D29"/>
    <w:rsid w:val="00A35E58"/>
    <w:rsid w:val="00A3736B"/>
    <w:rsid w:val="00A3784F"/>
    <w:rsid w:val="00A44362"/>
    <w:rsid w:val="00A4549A"/>
    <w:rsid w:val="00A45891"/>
    <w:rsid w:val="00A45995"/>
    <w:rsid w:val="00A4612C"/>
    <w:rsid w:val="00A4637C"/>
    <w:rsid w:val="00A46EA0"/>
    <w:rsid w:val="00A47313"/>
    <w:rsid w:val="00A47AEC"/>
    <w:rsid w:val="00A50F34"/>
    <w:rsid w:val="00A5214B"/>
    <w:rsid w:val="00A53CBA"/>
    <w:rsid w:val="00A548D7"/>
    <w:rsid w:val="00A55E70"/>
    <w:rsid w:val="00A55FE4"/>
    <w:rsid w:val="00A56862"/>
    <w:rsid w:val="00A56863"/>
    <w:rsid w:val="00A57B62"/>
    <w:rsid w:val="00A57BB4"/>
    <w:rsid w:val="00A605FD"/>
    <w:rsid w:val="00A60E3F"/>
    <w:rsid w:val="00A6118C"/>
    <w:rsid w:val="00A61A40"/>
    <w:rsid w:val="00A61DDF"/>
    <w:rsid w:val="00A62715"/>
    <w:rsid w:val="00A62B59"/>
    <w:rsid w:val="00A64365"/>
    <w:rsid w:val="00A65404"/>
    <w:rsid w:val="00A655A0"/>
    <w:rsid w:val="00A65F47"/>
    <w:rsid w:val="00A66479"/>
    <w:rsid w:val="00A66552"/>
    <w:rsid w:val="00A66FC8"/>
    <w:rsid w:val="00A67337"/>
    <w:rsid w:val="00A677E2"/>
    <w:rsid w:val="00A701CD"/>
    <w:rsid w:val="00A70F53"/>
    <w:rsid w:val="00A73C01"/>
    <w:rsid w:val="00A74182"/>
    <w:rsid w:val="00A74C02"/>
    <w:rsid w:val="00A75402"/>
    <w:rsid w:val="00A75C9D"/>
    <w:rsid w:val="00A77F92"/>
    <w:rsid w:val="00A77FEF"/>
    <w:rsid w:val="00A80338"/>
    <w:rsid w:val="00A80A26"/>
    <w:rsid w:val="00A815E0"/>
    <w:rsid w:val="00A8163B"/>
    <w:rsid w:val="00A84011"/>
    <w:rsid w:val="00A85D60"/>
    <w:rsid w:val="00A86E3F"/>
    <w:rsid w:val="00A872A1"/>
    <w:rsid w:val="00A8739D"/>
    <w:rsid w:val="00A87640"/>
    <w:rsid w:val="00A87ADD"/>
    <w:rsid w:val="00A91026"/>
    <w:rsid w:val="00A912AA"/>
    <w:rsid w:val="00A92BCD"/>
    <w:rsid w:val="00A92CAA"/>
    <w:rsid w:val="00A954AF"/>
    <w:rsid w:val="00A95B2A"/>
    <w:rsid w:val="00A965AA"/>
    <w:rsid w:val="00A9678F"/>
    <w:rsid w:val="00A96DDB"/>
    <w:rsid w:val="00AA1CF8"/>
    <w:rsid w:val="00AA3B51"/>
    <w:rsid w:val="00AA3DD6"/>
    <w:rsid w:val="00AA4E50"/>
    <w:rsid w:val="00AA5446"/>
    <w:rsid w:val="00AA61F4"/>
    <w:rsid w:val="00AA7D1C"/>
    <w:rsid w:val="00AB0BE2"/>
    <w:rsid w:val="00AB1068"/>
    <w:rsid w:val="00AB19AB"/>
    <w:rsid w:val="00AB396B"/>
    <w:rsid w:val="00AB46D8"/>
    <w:rsid w:val="00AB65CA"/>
    <w:rsid w:val="00AB6E82"/>
    <w:rsid w:val="00AC14C6"/>
    <w:rsid w:val="00AC1800"/>
    <w:rsid w:val="00AC23D8"/>
    <w:rsid w:val="00AC353E"/>
    <w:rsid w:val="00AC64D0"/>
    <w:rsid w:val="00AC7AB8"/>
    <w:rsid w:val="00AD0267"/>
    <w:rsid w:val="00AD0DB8"/>
    <w:rsid w:val="00AD29D0"/>
    <w:rsid w:val="00AD320C"/>
    <w:rsid w:val="00AD4CFD"/>
    <w:rsid w:val="00AD55A5"/>
    <w:rsid w:val="00AD76FA"/>
    <w:rsid w:val="00AD7DB3"/>
    <w:rsid w:val="00AD7FCA"/>
    <w:rsid w:val="00AE3C25"/>
    <w:rsid w:val="00AE4574"/>
    <w:rsid w:val="00AE4845"/>
    <w:rsid w:val="00AE67DC"/>
    <w:rsid w:val="00AE7044"/>
    <w:rsid w:val="00AF1438"/>
    <w:rsid w:val="00AF16C2"/>
    <w:rsid w:val="00AF238A"/>
    <w:rsid w:val="00AF3156"/>
    <w:rsid w:val="00AF3177"/>
    <w:rsid w:val="00AF3263"/>
    <w:rsid w:val="00AF4AA8"/>
    <w:rsid w:val="00AF5256"/>
    <w:rsid w:val="00AF53D1"/>
    <w:rsid w:val="00AF563E"/>
    <w:rsid w:val="00AF5E14"/>
    <w:rsid w:val="00AF5E4F"/>
    <w:rsid w:val="00AF7345"/>
    <w:rsid w:val="00B03577"/>
    <w:rsid w:val="00B03FC6"/>
    <w:rsid w:val="00B04A67"/>
    <w:rsid w:val="00B065B1"/>
    <w:rsid w:val="00B06FD4"/>
    <w:rsid w:val="00B07637"/>
    <w:rsid w:val="00B1095C"/>
    <w:rsid w:val="00B10E7B"/>
    <w:rsid w:val="00B120A7"/>
    <w:rsid w:val="00B12E11"/>
    <w:rsid w:val="00B12E77"/>
    <w:rsid w:val="00B12FEA"/>
    <w:rsid w:val="00B136CB"/>
    <w:rsid w:val="00B141A2"/>
    <w:rsid w:val="00B158B2"/>
    <w:rsid w:val="00B20A13"/>
    <w:rsid w:val="00B20A7E"/>
    <w:rsid w:val="00B217B7"/>
    <w:rsid w:val="00B23C22"/>
    <w:rsid w:val="00B24A7C"/>
    <w:rsid w:val="00B25A28"/>
    <w:rsid w:val="00B2705F"/>
    <w:rsid w:val="00B2760E"/>
    <w:rsid w:val="00B27E1C"/>
    <w:rsid w:val="00B30E3E"/>
    <w:rsid w:val="00B31444"/>
    <w:rsid w:val="00B352D3"/>
    <w:rsid w:val="00B356F1"/>
    <w:rsid w:val="00B3679F"/>
    <w:rsid w:val="00B4012F"/>
    <w:rsid w:val="00B418AC"/>
    <w:rsid w:val="00B418BB"/>
    <w:rsid w:val="00B41C91"/>
    <w:rsid w:val="00B42E82"/>
    <w:rsid w:val="00B45475"/>
    <w:rsid w:val="00B46D4C"/>
    <w:rsid w:val="00B478E4"/>
    <w:rsid w:val="00B51282"/>
    <w:rsid w:val="00B51EFA"/>
    <w:rsid w:val="00B5391A"/>
    <w:rsid w:val="00B53ADE"/>
    <w:rsid w:val="00B5404E"/>
    <w:rsid w:val="00B556F3"/>
    <w:rsid w:val="00B5571E"/>
    <w:rsid w:val="00B5797C"/>
    <w:rsid w:val="00B57CDC"/>
    <w:rsid w:val="00B603EA"/>
    <w:rsid w:val="00B63D8C"/>
    <w:rsid w:val="00B651DC"/>
    <w:rsid w:val="00B65264"/>
    <w:rsid w:val="00B7035F"/>
    <w:rsid w:val="00B703B7"/>
    <w:rsid w:val="00B708B0"/>
    <w:rsid w:val="00B710C0"/>
    <w:rsid w:val="00B71265"/>
    <w:rsid w:val="00B71A60"/>
    <w:rsid w:val="00B71F66"/>
    <w:rsid w:val="00B72C4C"/>
    <w:rsid w:val="00B759AF"/>
    <w:rsid w:val="00B766FB"/>
    <w:rsid w:val="00B76AFF"/>
    <w:rsid w:val="00B803A4"/>
    <w:rsid w:val="00B804AE"/>
    <w:rsid w:val="00B80D10"/>
    <w:rsid w:val="00B841A9"/>
    <w:rsid w:val="00B843E0"/>
    <w:rsid w:val="00B84CD0"/>
    <w:rsid w:val="00B87436"/>
    <w:rsid w:val="00B87DB0"/>
    <w:rsid w:val="00B901FE"/>
    <w:rsid w:val="00B90F91"/>
    <w:rsid w:val="00B91167"/>
    <w:rsid w:val="00B91DBA"/>
    <w:rsid w:val="00B92BE0"/>
    <w:rsid w:val="00B946AD"/>
    <w:rsid w:val="00B94A1F"/>
    <w:rsid w:val="00B9585D"/>
    <w:rsid w:val="00B961DE"/>
    <w:rsid w:val="00B96269"/>
    <w:rsid w:val="00B97259"/>
    <w:rsid w:val="00B9731F"/>
    <w:rsid w:val="00BA037E"/>
    <w:rsid w:val="00BA059C"/>
    <w:rsid w:val="00BA08FD"/>
    <w:rsid w:val="00BA0B0F"/>
    <w:rsid w:val="00BA19A8"/>
    <w:rsid w:val="00BA1B9F"/>
    <w:rsid w:val="00BA23F8"/>
    <w:rsid w:val="00BA2FB9"/>
    <w:rsid w:val="00BA407D"/>
    <w:rsid w:val="00BA4102"/>
    <w:rsid w:val="00BA417B"/>
    <w:rsid w:val="00BA5AD3"/>
    <w:rsid w:val="00BA62EC"/>
    <w:rsid w:val="00BA7279"/>
    <w:rsid w:val="00BB1B51"/>
    <w:rsid w:val="00BB22BA"/>
    <w:rsid w:val="00BB2E33"/>
    <w:rsid w:val="00BB2E90"/>
    <w:rsid w:val="00BB2FDB"/>
    <w:rsid w:val="00BB34FD"/>
    <w:rsid w:val="00BB3BAE"/>
    <w:rsid w:val="00BB6EFD"/>
    <w:rsid w:val="00BC0030"/>
    <w:rsid w:val="00BC190C"/>
    <w:rsid w:val="00BC1C0A"/>
    <w:rsid w:val="00BC2D6E"/>
    <w:rsid w:val="00BC37DF"/>
    <w:rsid w:val="00BC3A71"/>
    <w:rsid w:val="00BC4F85"/>
    <w:rsid w:val="00BC65B6"/>
    <w:rsid w:val="00BC675C"/>
    <w:rsid w:val="00BC6DA3"/>
    <w:rsid w:val="00BC700D"/>
    <w:rsid w:val="00BC74AC"/>
    <w:rsid w:val="00BC7509"/>
    <w:rsid w:val="00BD073B"/>
    <w:rsid w:val="00BD0788"/>
    <w:rsid w:val="00BD07DC"/>
    <w:rsid w:val="00BD24A4"/>
    <w:rsid w:val="00BD3F8D"/>
    <w:rsid w:val="00BD3FF0"/>
    <w:rsid w:val="00BD469E"/>
    <w:rsid w:val="00BD491F"/>
    <w:rsid w:val="00BD5736"/>
    <w:rsid w:val="00BD668F"/>
    <w:rsid w:val="00BD6C67"/>
    <w:rsid w:val="00BE24FD"/>
    <w:rsid w:val="00BE2ABE"/>
    <w:rsid w:val="00BE3897"/>
    <w:rsid w:val="00BE41F6"/>
    <w:rsid w:val="00BE4CF1"/>
    <w:rsid w:val="00BE504D"/>
    <w:rsid w:val="00BE55F4"/>
    <w:rsid w:val="00BE56E5"/>
    <w:rsid w:val="00BE58F9"/>
    <w:rsid w:val="00BE5BED"/>
    <w:rsid w:val="00BE5CC3"/>
    <w:rsid w:val="00BE5F13"/>
    <w:rsid w:val="00BF0B96"/>
    <w:rsid w:val="00BF13C8"/>
    <w:rsid w:val="00BF13F5"/>
    <w:rsid w:val="00BF1822"/>
    <w:rsid w:val="00BF1D00"/>
    <w:rsid w:val="00BF1EAC"/>
    <w:rsid w:val="00BF1F3C"/>
    <w:rsid w:val="00BF24A8"/>
    <w:rsid w:val="00BF4510"/>
    <w:rsid w:val="00BF4887"/>
    <w:rsid w:val="00BF6E08"/>
    <w:rsid w:val="00BF7061"/>
    <w:rsid w:val="00BF7A18"/>
    <w:rsid w:val="00BF7EF0"/>
    <w:rsid w:val="00C024DD"/>
    <w:rsid w:val="00C02BD6"/>
    <w:rsid w:val="00C02D87"/>
    <w:rsid w:val="00C04F6E"/>
    <w:rsid w:val="00C0781D"/>
    <w:rsid w:val="00C07AF7"/>
    <w:rsid w:val="00C10026"/>
    <w:rsid w:val="00C110CD"/>
    <w:rsid w:val="00C111CB"/>
    <w:rsid w:val="00C1207A"/>
    <w:rsid w:val="00C13E98"/>
    <w:rsid w:val="00C148D7"/>
    <w:rsid w:val="00C15AAA"/>
    <w:rsid w:val="00C15EDE"/>
    <w:rsid w:val="00C177BB"/>
    <w:rsid w:val="00C17A9F"/>
    <w:rsid w:val="00C2062F"/>
    <w:rsid w:val="00C20E3D"/>
    <w:rsid w:val="00C20FD0"/>
    <w:rsid w:val="00C22835"/>
    <w:rsid w:val="00C23E7D"/>
    <w:rsid w:val="00C24EA6"/>
    <w:rsid w:val="00C2792D"/>
    <w:rsid w:val="00C31574"/>
    <w:rsid w:val="00C3251B"/>
    <w:rsid w:val="00C32AD3"/>
    <w:rsid w:val="00C32DED"/>
    <w:rsid w:val="00C33847"/>
    <w:rsid w:val="00C34FB6"/>
    <w:rsid w:val="00C35262"/>
    <w:rsid w:val="00C35E5C"/>
    <w:rsid w:val="00C35FB8"/>
    <w:rsid w:val="00C364BA"/>
    <w:rsid w:val="00C36633"/>
    <w:rsid w:val="00C37880"/>
    <w:rsid w:val="00C4061D"/>
    <w:rsid w:val="00C4478E"/>
    <w:rsid w:val="00C4535F"/>
    <w:rsid w:val="00C4560E"/>
    <w:rsid w:val="00C46B6E"/>
    <w:rsid w:val="00C46FCC"/>
    <w:rsid w:val="00C51507"/>
    <w:rsid w:val="00C5184D"/>
    <w:rsid w:val="00C51C1A"/>
    <w:rsid w:val="00C54ED0"/>
    <w:rsid w:val="00C56D70"/>
    <w:rsid w:val="00C60922"/>
    <w:rsid w:val="00C61689"/>
    <w:rsid w:val="00C61D24"/>
    <w:rsid w:val="00C62A83"/>
    <w:rsid w:val="00C649E1"/>
    <w:rsid w:val="00C64F59"/>
    <w:rsid w:val="00C659E7"/>
    <w:rsid w:val="00C66A63"/>
    <w:rsid w:val="00C67253"/>
    <w:rsid w:val="00C705F0"/>
    <w:rsid w:val="00C70FEB"/>
    <w:rsid w:val="00C71C4E"/>
    <w:rsid w:val="00C74118"/>
    <w:rsid w:val="00C75494"/>
    <w:rsid w:val="00C755F0"/>
    <w:rsid w:val="00C76195"/>
    <w:rsid w:val="00C76AA8"/>
    <w:rsid w:val="00C804A7"/>
    <w:rsid w:val="00C81DE2"/>
    <w:rsid w:val="00C83511"/>
    <w:rsid w:val="00C83D7C"/>
    <w:rsid w:val="00C8461B"/>
    <w:rsid w:val="00C85FC8"/>
    <w:rsid w:val="00C900C5"/>
    <w:rsid w:val="00C91B8B"/>
    <w:rsid w:val="00C9242B"/>
    <w:rsid w:val="00C92600"/>
    <w:rsid w:val="00C92683"/>
    <w:rsid w:val="00C9451A"/>
    <w:rsid w:val="00C95E4C"/>
    <w:rsid w:val="00C9645E"/>
    <w:rsid w:val="00C973E8"/>
    <w:rsid w:val="00CA0260"/>
    <w:rsid w:val="00CA3269"/>
    <w:rsid w:val="00CA5CDB"/>
    <w:rsid w:val="00CA5ED2"/>
    <w:rsid w:val="00CA6EF1"/>
    <w:rsid w:val="00CA75F1"/>
    <w:rsid w:val="00CA76AD"/>
    <w:rsid w:val="00CB0560"/>
    <w:rsid w:val="00CB0F0E"/>
    <w:rsid w:val="00CB1924"/>
    <w:rsid w:val="00CB1CCA"/>
    <w:rsid w:val="00CB1EA6"/>
    <w:rsid w:val="00CB2B10"/>
    <w:rsid w:val="00CB38A9"/>
    <w:rsid w:val="00CB5540"/>
    <w:rsid w:val="00CC015E"/>
    <w:rsid w:val="00CC16D3"/>
    <w:rsid w:val="00CC252E"/>
    <w:rsid w:val="00CC2D63"/>
    <w:rsid w:val="00CC3269"/>
    <w:rsid w:val="00CC4992"/>
    <w:rsid w:val="00CC4B86"/>
    <w:rsid w:val="00CC766D"/>
    <w:rsid w:val="00CD106A"/>
    <w:rsid w:val="00CD17D2"/>
    <w:rsid w:val="00CD2A99"/>
    <w:rsid w:val="00CD375A"/>
    <w:rsid w:val="00CD5392"/>
    <w:rsid w:val="00CD6636"/>
    <w:rsid w:val="00CE0039"/>
    <w:rsid w:val="00CE0C3F"/>
    <w:rsid w:val="00CE0E1F"/>
    <w:rsid w:val="00CE1EFE"/>
    <w:rsid w:val="00CE306C"/>
    <w:rsid w:val="00CE593E"/>
    <w:rsid w:val="00CE64C4"/>
    <w:rsid w:val="00CE71CB"/>
    <w:rsid w:val="00CF07E8"/>
    <w:rsid w:val="00CF0E5C"/>
    <w:rsid w:val="00CF12F0"/>
    <w:rsid w:val="00CF14E0"/>
    <w:rsid w:val="00CF2DF5"/>
    <w:rsid w:val="00CF3141"/>
    <w:rsid w:val="00CF397F"/>
    <w:rsid w:val="00CF4DBF"/>
    <w:rsid w:val="00CF51ED"/>
    <w:rsid w:val="00CF7425"/>
    <w:rsid w:val="00D00C39"/>
    <w:rsid w:val="00D01CF9"/>
    <w:rsid w:val="00D02997"/>
    <w:rsid w:val="00D0444B"/>
    <w:rsid w:val="00D05F1A"/>
    <w:rsid w:val="00D05F46"/>
    <w:rsid w:val="00D06FCD"/>
    <w:rsid w:val="00D10CA7"/>
    <w:rsid w:val="00D112E6"/>
    <w:rsid w:val="00D1450B"/>
    <w:rsid w:val="00D1478B"/>
    <w:rsid w:val="00D1522B"/>
    <w:rsid w:val="00D15240"/>
    <w:rsid w:val="00D15B22"/>
    <w:rsid w:val="00D2091C"/>
    <w:rsid w:val="00D23ABF"/>
    <w:rsid w:val="00D25936"/>
    <w:rsid w:val="00D25C68"/>
    <w:rsid w:val="00D307B9"/>
    <w:rsid w:val="00D30C3C"/>
    <w:rsid w:val="00D33C34"/>
    <w:rsid w:val="00D36205"/>
    <w:rsid w:val="00D366C1"/>
    <w:rsid w:val="00D36B7E"/>
    <w:rsid w:val="00D3722F"/>
    <w:rsid w:val="00D401EB"/>
    <w:rsid w:val="00D414CF"/>
    <w:rsid w:val="00D42ABB"/>
    <w:rsid w:val="00D437C2"/>
    <w:rsid w:val="00D437E5"/>
    <w:rsid w:val="00D449EB"/>
    <w:rsid w:val="00D44A2E"/>
    <w:rsid w:val="00D47149"/>
    <w:rsid w:val="00D50ECF"/>
    <w:rsid w:val="00D5109A"/>
    <w:rsid w:val="00D5157D"/>
    <w:rsid w:val="00D51CDB"/>
    <w:rsid w:val="00D51DCD"/>
    <w:rsid w:val="00D547B1"/>
    <w:rsid w:val="00D54A47"/>
    <w:rsid w:val="00D55C5C"/>
    <w:rsid w:val="00D55C8E"/>
    <w:rsid w:val="00D56CBB"/>
    <w:rsid w:val="00D56D28"/>
    <w:rsid w:val="00D57CC7"/>
    <w:rsid w:val="00D609B1"/>
    <w:rsid w:val="00D61941"/>
    <w:rsid w:val="00D632A8"/>
    <w:rsid w:val="00D64B48"/>
    <w:rsid w:val="00D64C1E"/>
    <w:rsid w:val="00D64F09"/>
    <w:rsid w:val="00D66087"/>
    <w:rsid w:val="00D66B77"/>
    <w:rsid w:val="00D70BA6"/>
    <w:rsid w:val="00D714EE"/>
    <w:rsid w:val="00D718A7"/>
    <w:rsid w:val="00D74440"/>
    <w:rsid w:val="00D7541F"/>
    <w:rsid w:val="00D76614"/>
    <w:rsid w:val="00D77C3A"/>
    <w:rsid w:val="00D77DF2"/>
    <w:rsid w:val="00D80C9E"/>
    <w:rsid w:val="00D81A74"/>
    <w:rsid w:val="00D81BFA"/>
    <w:rsid w:val="00D821A1"/>
    <w:rsid w:val="00D8274F"/>
    <w:rsid w:val="00D845AB"/>
    <w:rsid w:val="00D848BA"/>
    <w:rsid w:val="00D84A4C"/>
    <w:rsid w:val="00D8506C"/>
    <w:rsid w:val="00D861EE"/>
    <w:rsid w:val="00D87A24"/>
    <w:rsid w:val="00D90CFC"/>
    <w:rsid w:val="00D91029"/>
    <w:rsid w:val="00D917C1"/>
    <w:rsid w:val="00D92061"/>
    <w:rsid w:val="00D92C56"/>
    <w:rsid w:val="00D94981"/>
    <w:rsid w:val="00D95174"/>
    <w:rsid w:val="00D95220"/>
    <w:rsid w:val="00D9524B"/>
    <w:rsid w:val="00D9584E"/>
    <w:rsid w:val="00DA0AB9"/>
    <w:rsid w:val="00DA0D2C"/>
    <w:rsid w:val="00DA222F"/>
    <w:rsid w:val="00DA3499"/>
    <w:rsid w:val="00DA739C"/>
    <w:rsid w:val="00DA79B9"/>
    <w:rsid w:val="00DB045B"/>
    <w:rsid w:val="00DB11AE"/>
    <w:rsid w:val="00DB1561"/>
    <w:rsid w:val="00DB26F5"/>
    <w:rsid w:val="00DB28F8"/>
    <w:rsid w:val="00DB37AA"/>
    <w:rsid w:val="00DB413B"/>
    <w:rsid w:val="00DB42E9"/>
    <w:rsid w:val="00DB49E6"/>
    <w:rsid w:val="00DB611A"/>
    <w:rsid w:val="00DB614C"/>
    <w:rsid w:val="00DB6748"/>
    <w:rsid w:val="00DB6B53"/>
    <w:rsid w:val="00DB7BA6"/>
    <w:rsid w:val="00DC01E3"/>
    <w:rsid w:val="00DC01F6"/>
    <w:rsid w:val="00DC0397"/>
    <w:rsid w:val="00DC0C4F"/>
    <w:rsid w:val="00DC1233"/>
    <w:rsid w:val="00DC258F"/>
    <w:rsid w:val="00DC3895"/>
    <w:rsid w:val="00DC47AD"/>
    <w:rsid w:val="00DC51C8"/>
    <w:rsid w:val="00DC674F"/>
    <w:rsid w:val="00DD129C"/>
    <w:rsid w:val="00DD2DDF"/>
    <w:rsid w:val="00DD3771"/>
    <w:rsid w:val="00DD3D3E"/>
    <w:rsid w:val="00DD424C"/>
    <w:rsid w:val="00DD478F"/>
    <w:rsid w:val="00DD4E90"/>
    <w:rsid w:val="00DD5EDE"/>
    <w:rsid w:val="00DD60BB"/>
    <w:rsid w:val="00DD6BCC"/>
    <w:rsid w:val="00DD7020"/>
    <w:rsid w:val="00DE2034"/>
    <w:rsid w:val="00DE246E"/>
    <w:rsid w:val="00DE3A6B"/>
    <w:rsid w:val="00DE713E"/>
    <w:rsid w:val="00DE76B3"/>
    <w:rsid w:val="00DE7B41"/>
    <w:rsid w:val="00DE7C47"/>
    <w:rsid w:val="00DF05E6"/>
    <w:rsid w:val="00DF2CD6"/>
    <w:rsid w:val="00DF3B25"/>
    <w:rsid w:val="00DF3E1C"/>
    <w:rsid w:val="00DF665D"/>
    <w:rsid w:val="00DF692C"/>
    <w:rsid w:val="00E01B44"/>
    <w:rsid w:val="00E036EB"/>
    <w:rsid w:val="00E041AF"/>
    <w:rsid w:val="00E0478D"/>
    <w:rsid w:val="00E073A1"/>
    <w:rsid w:val="00E078C3"/>
    <w:rsid w:val="00E104F6"/>
    <w:rsid w:val="00E10F51"/>
    <w:rsid w:val="00E1388A"/>
    <w:rsid w:val="00E14938"/>
    <w:rsid w:val="00E14D70"/>
    <w:rsid w:val="00E16338"/>
    <w:rsid w:val="00E20BAC"/>
    <w:rsid w:val="00E20CF0"/>
    <w:rsid w:val="00E210A5"/>
    <w:rsid w:val="00E21405"/>
    <w:rsid w:val="00E214B3"/>
    <w:rsid w:val="00E22A48"/>
    <w:rsid w:val="00E2324B"/>
    <w:rsid w:val="00E244B3"/>
    <w:rsid w:val="00E251CF"/>
    <w:rsid w:val="00E258A6"/>
    <w:rsid w:val="00E25937"/>
    <w:rsid w:val="00E272E8"/>
    <w:rsid w:val="00E3031D"/>
    <w:rsid w:val="00E32B7D"/>
    <w:rsid w:val="00E341AB"/>
    <w:rsid w:val="00E35AAE"/>
    <w:rsid w:val="00E36121"/>
    <w:rsid w:val="00E3618C"/>
    <w:rsid w:val="00E3631F"/>
    <w:rsid w:val="00E4016D"/>
    <w:rsid w:val="00E4173D"/>
    <w:rsid w:val="00E42188"/>
    <w:rsid w:val="00E425CF"/>
    <w:rsid w:val="00E428DA"/>
    <w:rsid w:val="00E46E13"/>
    <w:rsid w:val="00E50096"/>
    <w:rsid w:val="00E50418"/>
    <w:rsid w:val="00E50C96"/>
    <w:rsid w:val="00E5161D"/>
    <w:rsid w:val="00E5238B"/>
    <w:rsid w:val="00E533E1"/>
    <w:rsid w:val="00E542BC"/>
    <w:rsid w:val="00E56657"/>
    <w:rsid w:val="00E56FE0"/>
    <w:rsid w:val="00E6020B"/>
    <w:rsid w:val="00E60583"/>
    <w:rsid w:val="00E60F7A"/>
    <w:rsid w:val="00E610D8"/>
    <w:rsid w:val="00E611CA"/>
    <w:rsid w:val="00E617BF"/>
    <w:rsid w:val="00E61D7F"/>
    <w:rsid w:val="00E630F0"/>
    <w:rsid w:val="00E63495"/>
    <w:rsid w:val="00E635E9"/>
    <w:rsid w:val="00E63AA8"/>
    <w:rsid w:val="00E641AF"/>
    <w:rsid w:val="00E6497F"/>
    <w:rsid w:val="00E64AAE"/>
    <w:rsid w:val="00E64ADB"/>
    <w:rsid w:val="00E655A7"/>
    <w:rsid w:val="00E6659D"/>
    <w:rsid w:val="00E668D2"/>
    <w:rsid w:val="00E66A54"/>
    <w:rsid w:val="00E67E1B"/>
    <w:rsid w:val="00E7063F"/>
    <w:rsid w:val="00E7294C"/>
    <w:rsid w:val="00E73C5C"/>
    <w:rsid w:val="00E74E8B"/>
    <w:rsid w:val="00E74E92"/>
    <w:rsid w:val="00E754D4"/>
    <w:rsid w:val="00E76184"/>
    <w:rsid w:val="00E779A5"/>
    <w:rsid w:val="00E82731"/>
    <w:rsid w:val="00E86252"/>
    <w:rsid w:val="00E902C8"/>
    <w:rsid w:val="00E90859"/>
    <w:rsid w:val="00E912B7"/>
    <w:rsid w:val="00E91BA4"/>
    <w:rsid w:val="00E94BF3"/>
    <w:rsid w:val="00E963DB"/>
    <w:rsid w:val="00E96472"/>
    <w:rsid w:val="00E96BA3"/>
    <w:rsid w:val="00E97776"/>
    <w:rsid w:val="00E97B33"/>
    <w:rsid w:val="00EA0F95"/>
    <w:rsid w:val="00EA10D6"/>
    <w:rsid w:val="00EA12A5"/>
    <w:rsid w:val="00EA1300"/>
    <w:rsid w:val="00EA171B"/>
    <w:rsid w:val="00EA3FA5"/>
    <w:rsid w:val="00EA4420"/>
    <w:rsid w:val="00EA4881"/>
    <w:rsid w:val="00EA4A16"/>
    <w:rsid w:val="00EA68D8"/>
    <w:rsid w:val="00EA7060"/>
    <w:rsid w:val="00EB0638"/>
    <w:rsid w:val="00EB28C4"/>
    <w:rsid w:val="00EB3315"/>
    <w:rsid w:val="00EB661A"/>
    <w:rsid w:val="00EC0C35"/>
    <w:rsid w:val="00EC2CF9"/>
    <w:rsid w:val="00EC546D"/>
    <w:rsid w:val="00EC568D"/>
    <w:rsid w:val="00EC6ED6"/>
    <w:rsid w:val="00EC74D2"/>
    <w:rsid w:val="00EC7799"/>
    <w:rsid w:val="00ED171E"/>
    <w:rsid w:val="00ED2590"/>
    <w:rsid w:val="00ED25C2"/>
    <w:rsid w:val="00ED3042"/>
    <w:rsid w:val="00ED34EA"/>
    <w:rsid w:val="00ED373D"/>
    <w:rsid w:val="00ED3C0D"/>
    <w:rsid w:val="00ED492F"/>
    <w:rsid w:val="00ED4EA1"/>
    <w:rsid w:val="00ED52CC"/>
    <w:rsid w:val="00ED53E2"/>
    <w:rsid w:val="00ED775E"/>
    <w:rsid w:val="00ED7A4D"/>
    <w:rsid w:val="00ED7FEF"/>
    <w:rsid w:val="00EE0430"/>
    <w:rsid w:val="00EE0B3B"/>
    <w:rsid w:val="00EE2BC3"/>
    <w:rsid w:val="00EE30FF"/>
    <w:rsid w:val="00EE3DB5"/>
    <w:rsid w:val="00EE3E38"/>
    <w:rsid w:val="00EE64B2"/>
    <w:rsid w:val="00EE6B3D"/>
    <w:rsid w:val="00EE6BA9"/>
    <w:rsid w:val="00EF0792"/>
    <w:rsid w:val="00EF0D01"/>
    <w:rsid w:val="00EF106A"/>
    <w:rsid w:val="00EF26E9"/>
    <w:rsid w:val="00EF3B6E"/>
    <w:rsid w:val="00EF501C"/>
    <w:rsid w:val="00EF70B6"/>
    <w:rsid w:val="00EF738B"/>
    <w:rsid w:val="00EF786A"/>
    <w:rsid w:val="00F01248"/>
    <w:rsid w:val="00F022B5"/>
    <w:rsid w:val="00F022FE"/>
    <w:rsid w:val="00F0390D"/>
    <w:rsid w:val="00F03C59"/>
    <w:rsid w:val="00F03F7B"/>
    <w:rsid w:val="00F043CE"/>
    <w:rsid w:val="00F04F55"/>
    <w:rsid w:val="00F061BD"/>
    <w:rsid w:val="00F06685"/>
    <w:rsid w:val="00F06992"/>
    <w:rsid w:val="00F11637"/>
    <w:rsid w:val="00F1365E"/>
    <w:rsid w:val="00F156AB"/>
    <w:rsid w:val="00F15F29"/>
    <w:rsid w:val="00F165B0"/>
    <w:rsid w:val="00F20D71"/>
    <w:rsid w:val="00F21044"/>
    <w:rsid w:val="00F213BB"/>
    <w:rsid w:val="00F21C58"/>
    <w:rsid w:val="00F2213D"/>
    <w:rsid w:val="00F22B7D"/>
    <w:rsid w:val="00F22BE7"/>
    <w:rsid w:val="00F23150"/>
    <w:rsid w:val="00F23328"/>
    <w:rsid w:val="00F23853"/>
    <w:rsid w:val="00F23C53"/>
    <w:rsid w:val="00F247CF"/>
    <w:rsid w:val="00F24AD5"/>
    <w:rsid w:val="00F2528B"/>
    <w:rsid w:val="00F25D8A"/>
    <w:rsid w:val="00F2728D"/>
    <w:rsid w:val="00F27400"/>
    <w:rsid w:val="00F30FC7"/>
    <w:rsid w:val="00F33D86"/>
    <w:rsid w:val="00F34A76"/>
    <w:rsid w:val="00F37D30"/>
    <w:rsid w:val="00F426D8"/>
    <w:rsid w:val="00F4452B"/>
    <w:rsid w:val="00F45FA8"/>
    <w:rsid w:val="00F4615A"/>
    <w:rsid w:val="00F46217"/>
    <w:rsid w:val="00F477F8"/>
    <w:rsid w:val="00F47CCD"/>
    <w:rsid w:val="00F50076"/>
    <w:rsid w:val="00F507C4"/>
    <w:rsid w:val="00F50C05"/>
    <w:rsid w:val="00F5106D"/>
    <w:rsid w:val="00F51749"/>
    <w:rsid w:val="00F51932"/>
    <w:rsid w:val="00F530AE"/>
    <w:rsid w:val="00F54274"/>
    <w:rsid w:val="00F54FC9"/>
    <w:rsid w:val="00F563D6"/>
    <w:rsid w:val="00F568AE"/>
    <w:rsid w:val="00F56943"/>
    <w:rsid w:val="00F571C9"/>
    <w:rsid w:val="00F57904"/>
    <w:rsid w:val="00F57AE2"/>
    <w:rsid w:val="00F604E5"/>
    <w:rsid w:val="00F6228E"/>
    <w:rsid w:val="00F62B14"/>
    <w:rsid w:val="00F631FF"/>
    <w:rsid w:val="00F668D0"/>
    <w:rsid w:val="00F669D7"/>
    <w:rsid w:val="00F66BD0"/>
    <w:rsid w:val="00F67051"/>
    <w:rsid w:val="00F670F2"/>
    <w:rsid w:val="00F67FD8"/>
    <w:rsid w:val="00F71D7C"/>
    <w:rsid w:val="00F731EF"/>
    <w:rsid w:val="00F73248"/>
    <w:rsid w:val="00F767BA"/>
    <w:rsid w:val="00F82E50"/>
    <w:rsid w:val="00F8303A"/>
    <w:rsid w:val="00F840AE"/>
    <w:rsid w:val="00F84656"/>
    <w:rsid w:val="00F84D8E"/>
    <w:rsid w:val="00F84F93"/>
    <w:rsid w:val="00F84F9C"/>
    <w:rsid w:val="00F85F98"/>
    <w:rsid w:val="00F86D68"/>
    <w:rsid w:val="00F86EBF"/>
    <w:rsid w:val="00F9066E"/>
    <w:rsid w:val="00F917B0"/>
    <w:rsid w:val="00F9186C"/>
    <w:rsid w:val="00F937C3"/>
    <w:rsid w:val="00F9381A"/>
    <w:rsid w:val="00F94A46"/>
    <w:rsid w:val="00F94E29"/>
    <w:rsid w:val="00F954EA"/>
    <w:rsid w:val="00F95DD0"/>
    <w:rsid w:val="00F96D6A"/>
    <w:rsid w:val="00F96FAE"/>
    <w:rsid w:val="00FA11DF"/>
    <w:rsid w:val="00FA21EF"/>
    <w:rsid w:val="00FA256D"/>
    <w:rsid w:val="00FA4C58"/>
    <w:rsid w:val="00FA50DE"/>
    <w:rsid w:val="00FA58B5"/>
    <w:rsid w:val="00FA5ED1"/>
    <w:rsid w:val="00FA71C2"/>
    <w:rsid w:val="00FA7A2B"/>
    <w:rsid w:val="00FA7D7D"/>
    <w:rsid w:val="00FB05CA"/>
    <w:rsid w:val="00FB09CC"/>
    <w:rsid w:val="00FB3D6E"/>
    <w:rsid w:val="00FB769A"/>
    <w:rsid w:val="00FC01B3"/>
    <w:rsid w:val="00FC0B0E"/>
    <w:rsid w:val="00FC0DAC"/>
    <w:rsid w:val="00FC2B37"/>
    <w:rsid w:val="00FC4133"/>
    <w:rsid w:val="00FC43CE"/>
    <w:rsid w:val="00FC4971"/>
    <w:rsid w:val="00FC5755"/>
    <w:rsid w:val="00FC5F78"/>
    <w:rsid w:val="00FC6756"/>
    <w:rsid w:val="00FC6917"/>
    <w:rsid w:val="00FC6B59"/>
    <w:rsid w:val="00FC778C"/>
    <w:rsid w:val="00FD07FF"/>
    <w:rsid w:val="00FD1223"/>
    <w:rsid w:val="00FD32D8"/>
    <w:rsid w:val="00FD4020"/>
    <w:rsid w:val="00FD464E"/>
    <w:rsid w:val="00FD49CA"/>
    <w:rsid w:val="00FD5433"/>
    <w:rsid w:val="00FD5EA1"/>
    <w:rsid w:val="00FD689A"/>
    <w:rsid w:val="00FD6B2D"/>
    <w:rsid w:val="00FD6FD3"/>
    <w:rsid w:val="00FD7F5C"/>
    <w:rsid w:val="00FE0356"/>
    <w:rsid w:val="00FE0EF2"/>
    <w:rsid w:val="00FE1D6D"/>
    <w:rsid w:val="00FE1F60"/>
    <w:rsid w:val="00FE3A79"/>
    <w:rsid w:val="00FE4163"/>
    <w:rsid w:val="00FE5453"/>
    <w:rsid w:val="00FE56F8"/>
    <w:rsid w:val="00FE571B"/>
    <w:rsid w:val="00FF0FA7"/>
    <w:rsid w:val="00FF1301"/>
    <w:rsid w:val="00FF17EF"/>
    <w:rsid w:val="00FF2837"/>
    <w:rsid w:val="00FF29D7"/>
    <w:rsid w:val="00FF2DBE"/>
    <w:rsid w:val="00FF5586"/>
    <w:rsid w:val="00FF55F3"/>
    <w:rsid w:val="00FF663E"/>
    <w:rsid w:val="00FF7F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6C544"/>
  <w14:defaultImageDpi w14:val="32767"/>
  <w15:chartTrackingRefBased/>
  <w15:docId w15:val="{398FEDD6-A8AE-494A-BACE-4C27AA75A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5A2"/>
    <w:rPr>
      <w:rFonts w:ascii="Times New Roman" w:eastAsia="Times New Roman" w:hAnsi="Times New Roman" w:cs="Times New Roman"/>
    </w:rPr>
  </w:style>
  <w:style w:type="paragraph" w:styleId="Heading1">
    <w:name w:val="heading 1"/>
    <w:basedOn w:val="Normal"/>
    <w:next w:val="Normal"/>
    <w:link w:val="Heading1Char"/>
    <w:uiPriority w:val="9"/>
    <w:qFormat/>
    <w:rsid w:val="00906522"/>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7061"/>
    <w:pPr>
      <w:ind w:left="720"/>
      <w:contextualSpacing/>
    </w:pPr>
    <w:rPr>
      <w:rFonts w:asciiTheme="minorHAnsi" w:eastAsiaTheme="minorEastAsia" w:hAnsiTheme="minorHAnsi" w:cstheme="minorBidi"/>
    </w:rPr>
  </w:style>
  <w:style w:type="paragraph" w:customStyle="1" w:styleId="Teaser">
    <w:name w:val="Teaser"/>
    <w:basedOn w:val="Normal"/>
    <w:rsid w:val="00092EBC"/>
    <w:pPr>
      <w:spacing w:before="120"/>
    </w:pPr>
    <w:rPr>
      <w:lang w:eastAsia="en-US"/>
    </w:rPr>
  </w:style>
  <w:style w:type="paragraph" w:styleId="Footer">
    <w:name w:val="footer"/>
    <w:basedOn w:val="Normal"/>
    <w:link w:val="FooterChar"/>
    <w:uiPriority w:val="99"/>
    <w:unhideWhenUsed/>
    <w:rsid w:val="001D5A64"/>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D5A64"/>
  </w:style>
  <w:style w:type="character" w:styleId="PageNumber">
    <w:name w:val="page number"/>
    <w:basedOn w:val="DefaultParagraphFont"/>
    <w:uiPriority w:val="99"/>
    <w:semiHidden/>
    <w:unhideWhenUsed/>
    <w:rsid w:val="001D5A64"/>
  </w:style>
  <w:style w:type="paragraph" w:styleId="Header">
    <w:name w:val="header"/>
    <w:basedOn w:val="Normal"/>
    <w:link w:val="HeaderChar"/>
    <w:uiPriority w:val="99"/>
    <w:unhideWhenUsed/>
    <w:rsid w:val="001D5A64"/>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D5A64"/>
  </w:style>
  <w:style w:type="table" w:styleId="TableGrid">
    <w:name w:val="Table Grid"/>
    <w:basedOn w:val="TableNormal"/>
    <w:uiPriority w:val="39"/>
    <w:rsid w:val="00160F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1775A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775A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1775A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semiHidden/>
    <w:unhideWhenUsed/>
    <w:rsid w:val="00B57CDC"/>
    <w:rPr>
      <w:sz w:val="20"/>
      <w:szCs w:val="20"/>
    </w:rPr>
  </w:style>
  <w:style w:type="character" w:customStyle="1" w:styleId="FootnoteTextChar">
    <w:name w:val="Footnote Text Char"/>
    <w:basedOn w:val="DefaultParagraphFont"/>
    <w:link w:val="FootnoteText"/>
    <w:uiPriority w:val="99"/>
    <w:semiHidden/>
    <w:rsid w:val="00B57CD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B57CDC"/>
    <w:rPr>
      <w:vertAlign w:val="superscript"/>
    </w:rPr>
  </w:style>
  <w:style w:type="paragraph" w:styleId="BalloonText">
    <w:name w:val="Balloon Text"/>
    <w:basedOn w:val="Normal"/>
    <w:link w:val="BalloonTextChar"/>
    <w:uiPriority w:val="99"/>
    <w:semiHidden/>
    <w:unhideWhenUsed/>
    <w:rsid w:val="006D63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3F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DB11AE"/>
    <w:rPr>
      <w:sz w:val="16"/>
      <w:szCs w:val="16"/>
    </w:rPr>
  </w:style>
  <w:style w:type="paragraph" w:styleId="CommentText">
    <w:name w:val="annotation text"/>
    <w:basedOn w:val="Normal"/>
    <w:link w:val="CommentTextChar"/>
    <w:uiPriority w:val="99"/>
    <w:semiHidden/>
    <w:unhideWhenUsed/>
    <w:rsid w:val="00DB11AE"/>
    <w:rPr>
      <w:sz w:val="20"/>
      <w:szCs w:val="20"/>
    </w:rPr>
  </w:style>
  <w:style w:type="character" w:customStyle="1" w:styleId="CommentTextChar">
    <w:name w:val="Comment Text Char"/>
    <w:basedOn w:val="DefaultParagraphFont"/>
    <w:link w:val="CommentText"/>
    <w:uiPriority w:val="99"/>
    <w:semiHidden/>
    <w:rsid w:val="00DB11A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4560E"/>
    <w:rPr>
      <w:b/>
      <w:bCs/>
    </w:rPr>
  </w:style>
  <w:style w:type="character" w:customStyle="1" w:styleId="CommentSubjectChar">
    <w:name w:val="Comment Subject Char"/>
    <w:basedOn w:val="CommentTextChar"/>
    <w:link w:val="CommentSubject"/>
    <w:uiPriority w:val="99"/>
    <w:semiHidden/>
    <w:rsid w:val="00C4560E"/>
    <w:rPr>
      <w:rFonts w:ascii="Times New Roman" w:eastAsia="Times New Roman" w:hAnsi="Times New Roman" w:cs="Times New Roman"/>
      <w:b/>
      <w:bCs/>
      <w:sz w:val="20"/>
      <w:szCs w:val="20"/>
    </w:rPr>
  </w:style>
  <w:style w:type="table" w:customStyle="1" w:styleId="TableCalendar">
    <w:name w:val="Table Calendar"/>
    <w:basedOn w:val="TableNormal"/>
    <w:rsid w:val="00856986"/>
    <w:pPr>
      <w:spacing w:before="40" w:after="40"/>
    </w:pPr>
    <w:rPr>
      <w:sz w:val="18"/>
      <w:szCs w:val="18"/>
      <w:lang w:eastAsia="en-US"/>
    </w:rPr>
    <w:tblPr>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V w:val="single" w:sz="6" w:space="0" w:color="BFBFBF" w:themeColor="background1" w:themeShade="BF"/>
      </w:tblBorders>
    </w:tblPr>
    <w:tblStylePr w:type="firstRow">
      <w:tblPr/>
      <w:tcPr>
        <w:shd w:val="clear" w:color="auto" w:fill="D9D9D9" w:themeFill="background1" w:themeFillShade="D9"/>
      </w:tcPr>
    </w:tblStylePr>
  </w:style>
  <w:style w:type="paragraph" w:customStyle="1" w:styleId="Dates">
    <w:name w:val="Dates"/>
    <w:basedOn w:val="Normal"/>
    <w:uiPriority w:val="7"/>
    <w:qFormat/>
    <w:rsid w:val="00856986"/>
    <w:pPr>
      <w:jc w:val="right"/>
    </w:pPr>
    <w:rPr>
      <w:rFonts w:asciiTheme="minorHAnsi" w:eastAsiaTheme="minorEastAsia" w:hAnsiTheme="minorHAnsi" w:cstheme="minorBidi"/>
      <w:color w:val="7F7F7F" w:themeColor="text1" w:themeTint="80"/>
      <w:sz w:val="18"/>
      <w:szCs w:val="18"/>
      <w:lang w:eastAsia="en-US"/>
    </w:rPr>
  </w:style>
  <w:style w:type="paragraph" w:styleId="NormalWeb">
    <w:name w:val="Normal (Web)"/>
    <w:basedOn w:val="Normal"/>
    <w:uiPriority w:val="99"/>
    <w:unhideWhenUsed/>
    <w:rsid w:val="00645D58"/>
    <w:pPr>
      <w:spacing w:before="100" w:beforeAutospacing="1" w:after="100" w:afterAutospacing="1"/>
    </w:pPr>
  </w:style>
  <w:style w:type="table" w:styleId="PlainTable3">
    <w:name w:val="Plain Table 3"/>
    <w:basedOn w:val="TableNormal"/>
    <w:uiPriority w:val="43"/>
    <w:rsid w:val="00645D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B759AF"/>
    <w:pPr>
      <w:spacing w:after="200"/>
    </w:pPr>
    <w:rPr>
      <w:i/>
      <w:iCs/>
      <w:color w:val="44546A" w:themeColor="text2"/>
      <w:sz w:val="18"/>
      <w:szCs w:val="18"/>
    </w:rPr>
  </w:style>
  <w:style w:type="paragraph" w:styleId="Revision">
    <w:name w:val="Revision"/>
    <w:hidden/>
    <w:uiPriority w:val="99"/>
    <w:semiHidden/>
    <w:rsid w:val="00103D75"/>
    <w:rPr>
      <w:rFonts w:ascii="Times New Roman" w:eastAsia="Times New Roman" w:hAnsi="Times New Roman" w:cs="Times New Roman"/>
    </w:rPr>
  </w:style>
  <w:style w:type="character" w:customStyle="1" w:styleId="fontstyle01">
    <w:name w:val="fontstyle01"/>
    <w:basedOn w:val="DefaultParagraphFont"/>
    <w:rsid w:val="00567E28"/>
    <w:rPr>
      <w:rFonts w:ascii="NewCenturySchlbk-Roman" w:hAnsi="NewCenturySchlbk-Roman" w:hint="default"/>
      <w:b w:val="0"/>
      <w:bCs w:val="0"/>
      <w:i w:val="0"/>
      <w:iCs w:val="0"/>
      <w:color w:val="242021"/>
      <w:sz w:val="16"/>
      <w:szCs w:val="16"/>
    </w:rPr>
  </w:style>
  <w:style w:type="character" w:customStyle="1" w:styleId="fontstyle21">
    <w:name w:val="fontstyle21"/>
    <w:basedOn w:val="DefaultParagraphFont"/>
    <w:rsid w:val="00567E28"/>
    <w:rPr>
      <w:rFonts w:ascii="NewCenturySchlbk-Italic" w:hAnsi="NewCenturySchlbk-Italic" w:hint="default"/>
      <w:b w:val="0"/>
      <w:bCs w:val="0"/>
      <w:i/>
      <w:iCs/>
      <w:color w:val="242021"/>
      <w:sz w:val="16"/>
      <w:szCs w:val="16"/>
    </w:rPr>
  </w:style>
  <w:style w:type="character" w:customStyle="1" w:styleId="Heading1Char">
    <w:name w:val="Heading 1 Char"/>
    <w:basedOn w:val="DefaultParagraphFont"/>
    <w:link w:val="Heading1"/>
    <w:uiPriority w:val="9"/>
    <w:rsid w:val="00906522"/>
    <w:rPr>
      <w:rFonts w:asciiTheme="majorHAnsi" w:eastAsiaTheme="majorEastAsia" w:hAnsiTheme="majorHAnsi" w:cstheme="majorBidi"/>
      <w:color w:val="2F5496" w:themeColor="accent1" w:themeShade="BF"/>
      <w:sz w:val="32"/>
      <w:szCs w:val="32"/>
    </w:rPr>
  </w:style>
  <w:style w:type="table" w:styleId="ListTable6Colorful-Accent3">
    <w:name w:val="List Table 6 Colorful Accent 3"/>
    <w:basedOn w:val="TableNormal"/>
    <w:uiPriority w:val="51"/>
    <w:rsid w:val="00833F82"/>
    <w:rPr>
      <w:color w:val="7B7B7B" w:themeColor="accent3" w:themeShade="BF"/>
      <w:sz w:val="22"/>
      <w:szCs w:val="22"/>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3068">
      <w:bodyDiv w:val="1"/>
      <w:marLeft w:val="0"/>
      <w:marRight w:val="0"/>
      <w:marTop w:val="0"/>
      <w:marBottom w:val="0"/>
      <w:divBdr>
        <w:top w:val="none" w:sz="0" w:space="0" w:color="auto"/>
        <w:left w:val="none" w:sz="0" w:space="0" w:color="auto"/>
        <w:bottom w:val="none" w:sz="0" w:space="0" w:color="auto"/>
        <w:right w:val="none" w:sz="0" w:space="0" w:color="auto"/>
      </w:divBdr>
    </w:div>
    <w:div w:id="90903610">
      <w:bodyDiv w:val="1"/>
      <w:marLeft w:val="0"/>
      <w:marRight w:val="0"/>
      <w:marTop w:val="0"/>
      <w:marBottom w:val="0"/>
      <w:divBdr>
        <w:top w:val="none" w:sz="0" w:space="0" w:color="auto"/>
        <w:left w:val="none" w:sz="0" w:space="0" w:color="auto"/>
        <w:bottom w:val="none" w:sz="0" w:space="0" w:color="auto"/>
        <w:right w:val="none" w:sz="0" w:space="0" w:color="auto"/>
      </w:divBdr>
      <w:divsChild>
        <w:div w:id="30497415">
          <w:marLeft w:val="446"/>
          <w:marRight w:val="0"/>
          <w:marTop w:val="150"/>
          <w:marBottom w:val="0"/>
          <w:divBdr>
            <w:top w:val="none" w:sz="0" w:space="0" w:color="auto"/>
            <w:left w:val="none" w:sz="0" w:space="0" w:color="auto"/>
            <w:bottom w:val="none" w:sz="0" w:space="0" w:color="auto"/>
            <w:right w:val="none" w:sz="0" w:space="0" w:color="auto"/>
          </w:divBdr>
        </w:div>
        <w:div w:id="275523389">
          <w:marLeft w:val="446"/>
          <w:marRight w:val="0"/>
          <w:marTop w:val="150"/>
          <w:marBottom w:val="0"/>
          <w:divBdr>
            <w:top w:val="none" w:sz="0" w:space="0" w:color="auto"/>
            <w:left w:val="none" w:sz="0" w:space="0" w:color="auto"/>
            <w:bottom w:val="none" w:sz="0" w:space="0" w:color="auto"/>
            <w:right w:val="none" w:sz="0" w:space="0" w:color="auto"/>
          </w:divBdr>
        </w:div>
        <w:div w:id="349843386">
          <w:marLeft w:val="446"/>
          <w:marRight w:val="0"/>
          <w:marTop w:val="150"/>
          <w:marBottom w:val="0"/>
          <w:divBdr>
            <w:top w:val="none" w:sz="0" w:space="0" w:color="auto"/>
            <w:left w:val="none" w:sz="0" w:space="0" w:color="auto"/>
            <w:bottom w:val="none" w:sz="0" w:space="0" w:color="auto"/>
            <w:right w:val="none" w:sz="0" w:space="0" w:color="auto"/>
          </w:divBdr>
        </w:div>
        <w:div w:id="689452758">
          <w:marLeft w:val="446"/>
          <w:marRight w:val="0"/>
          <w:marTop w:val="150"/>
          <w:marBottom w:val="0"/>
          <w:divBdr>
            <w:top w:val="none" w:sz="0" w:space="0" w:color="auto"/>
            <w:left w:val="none" w:sz="0" w:space="0" w:color="auto"/>
            <w:bottom w:val="none" w:sz="0" w:space="0" w:color="auto"/>
            <w:right w:val="none" w:sz="0" w:space="0" w:color="auto"/>
          </w:divBdr>
        </w:div>
        <w:div w:id="1271621451">
          <w:marLeft w:val="446"/>
          <w:marRight w:val="0"/>
          <w:marTop w:val="150"/>
          <w:marBottom w:val="0"/>
          <w:divBdr>
            <w:top w:val="none" w:sz="0" w:space="0" w:color="auto"/>
            <w:left w:val="none" w:sz="0" w:space="0" w:color="auto"/>
            <w:bottom w:val="none" w:sz="0" w:space="0" w:color="auto"/>
            <w:right w:val="none" w:sz="0" w:space="0" w:color="auto"/>
          </w:divBdr>
        </w:div>
      </w:divsChild>
    </w:div>
    <w:div w:id="161362599">
      <w:bodyDiv w:val="1"/>
      <w:marLeft w:val="0"/>
      <w:marRight w:val="0"/>
      <w:marTop w:val="0"/>
      <w:marBottom w:val="0"/>
      <w:divBdr>
        <w:top w:val="none" w:sz="0" w:space="0" w:color="auto"/>
        <w:left w:val="none" w:sz="0" w:space="0" w:color="auto"/>
        <w:bottom w:val="none" w:sz="0" w:space="0" w:color="auto"/>
        <w:right w:val="none" w:sz="0" w:space="0" w:color="auto"/>
      </w:divBdr>
    </w:div>
    <w:div w:id="199442973">
      <w:bodyDiv w:val="1"/>
      <w:marLeft w:val="0"/>
      <w:marRight w:val="0"/>
      <w:marTop w:val="0"/>
      <w:marBottom w:val="0"/>
      <w:divBdr>
        <w:top w:val="none" w:sz="0" w:space="0" w:color="auto"/>
        <w:left w:val="none" w:sz="0" w:space="0" w:color="auto"/>
        <w:bottom w:val="none" w:sz="0" w:space="0" w:color="auto"/>
        <w:right w:val="none" w:sz="0" w:space="0" w:color="auto"/>
      </w:divBdr>
    </w:div>
    <w:div w:id="247234460">
      <w:bodyDiv w:val="1"/>
      <w:marLeft w:val="0"/>
      <w:marRight w:val="0"/>
      <w:marTop w:val="0"/>
      <w:marBottom w:val="0"/>
      <w:divBdr>
        <w:top w:val="none" w:sz="0" w:space="0" w:color="auto"/>
        <w:left w:val="none" w:sz="0" w:space="0" w:color="auto"/>
        <w:bottom w:val="none" w:sz="0" w:space="0" w:color="auto"/>
        <w:right w:val="none" w:sz="0" w:space="0" w:color="auto"/>
      </w:divBdr>
      <w:divsChild>
        <w:div w:id="305938827">
          <w:marLeft w:val="0"/>
          <w:marRight w:val="0"/>
          <w:marTop w:val="0"/>
          <w:marBottom w:val="0"/>
          <w:divBdr>
            <w:top w:val="none" w:sz="0" w:space="0" w:color="auto"/>
            <w:left w:val="none" w:sz="0" w:space="0" w:color="auto"/>
            <w:bottom w:val="none" w:sz="0" w:space="0" w:color="auto"/>
            <w:right w:val="none" w:sz="0" w:space="0" w:color="auto"/>
          </w:divBdr>
          <w:divsChild>
            <w:div w:id="437065483">
              <w:marLeft w:val="0"/>
              <w:marRight w:val="0"/>
              <w:marTop w:val="0"/>
              <w:marBottom w:val="0"/>
              <w:divBdr>
                <w:top w:val="none" w:sz="0" w:space="0" w:color="auto"/>
                <w:left w:val="none" w:sz="0" w:space="0" w:color="auto"/>
                <w:bottom w:val="none" w:sz="0" w:space="0" w:color="auto"/>
                <w:right w:val="none" w:sz="0" w:space="0" w:color="auto"/>
              </w:divBdr>
              <w:divsChild>
                <w:div w:id="9877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8852">
      <w:bodyDiv w:val="1"/>
      <w:marLeft w:val="0"/>
      <w:marRight w:val="0"/>
      <w:marTop w:val="0"/>
      <w:marBottom w:val="0"/>
      <w:divBdr>
        <w:top w:val="none" w:sz="0" w:space="0" w:color="auto"/>
        <w:left w:val="none" w:sz="0" w:space="0" w:color="auto"/>
        <w:bottom w:val="none" w:sz="0" w:space="0" w:color="auto"/>
        <w:right w:val="none" w:sz="0" w:space="0" w:color="auto"/>
      </w:divBdr>
    </w:div>
    <w:div w:id="401412092">
      <w:bodyDiv w:val="1"/>
      <w:marLeft w:val="0"/>
      <w:marRight w:val="0"/>
      <w:marTop w:val="0"/>
      <w:marBottom w:val="0"/>
      <w:divBdr>
        <w:top w:val="none" w:sz="0" w:space="0" w:color="auto"/>
        <w:left w:val="none" w:sz="0" w:space="0" w:color="auto"/>
        <w:bottom w:val="none" w:sz="0" w:space="0" w:color="auto"/>
        <w:right w:val="none" w:sz="0" w:space="0" w:color="auto"/>
      </w:divBdr>
    </w:div>
    <w:div w:id="419104532">
      <w:bodyDiv w:val="1"/>
      <w:marLeft w:val="0"/>
      <w:marRight w:val="0"/>
      <w:marTop w:val="0"/>
      <w:marBottom w:val="0"/>
      <w:divBdr>
        <w:top w:val="none" w:sz="0" w:space="0" w:color="auto"/>
        <w:left w:val="none" w:sz="0" w:space="0" w:color="auto"/>
        <w:bottom w:val="none" w:sz="0" w:space="0" w:color="auto"/>
        <w:right w:val="none" w:sz="0" w:space="0" w:color="auto"/>
      </w:divBdr>
    </w:div>
    <w:div w:id="489910702">
      <w:bodyDiv w:val="1"/>
      <w:marLeft w:val="0"/>
      <w:marRight w:val="0"/>
      <w:marTop w:val="0"/>
      <w:marBottom w:val="0"/>
      <w:divBdr>
        <w:top w:val="none" w:sz="0" w:space="0" w:color="auto"/>
        <w:left w:val="none" w:sz="0" w:space="0" w:color="auto"/>
        <w:bottom w:val="none" w:sz="0" w:space="0" w:color="auto"/>
        <w:right w:val="none" w:sz="0" w:space="0" w:color="auto"/>
      </w:divBdr>
      <w:divsChild>
        <w:div w:id="342438673">
          <w:marLeft w:val="1526"/>
          <w:marRight w:val="0"/>
          <w:marTop w:val="0"/>
          <w:marBottom w:val="0"/>
          <w:divBdr>
            <w:top w:val="none" w:sz="0" w:space="0" w:color="auto"/>
            <w:left w:val="none" w:sz="0" w:space="0" w:color="auto"/>
            <w:bottom w:val="none" w:sz="0" w:space="0" w:color="auto"/>
            <w:right w:val="none" w:sz="0" w:space="0" w:color="auto"/>
          </w:divBdr>
        </w:div>
      </w:divsChild>
    </w:div>
    <w:div w:id="500900337">
      <w:bodyDiv w:val="1"/>
      <w:marLeft w:val="0"/>
      <w:marRight w:val="0"/>
      <w:marTop w:val="0"/>
      <w:marBottom w:val="0"/>
      <w:divBdr>
        <w:top w:val="none" w:sz="0" w:space="0" w:color="auto"/>
        <w:left w:val="none" w:sz="0" w:space="0" w:color="auto"/>
        <w:bottom w:val="none" w:sz="0" w:space="0" w:color="auto"/>
        <w:right w:val="none" w:sz="0" w:space="0" w:color="auto"/>
      </w:divBdr>
      <w:divsChild>
        <w:div w:id="693774169">
          <w:marLeft w:val="547"/>
          <w:marRight w:val="0"/>
          <w:marTop w:val="0"/>
          <w:marBottom w:val="0"/>
          <w:divBdr>
            <w:top w:val="none" w:sz="0" w:space="0" w:color="auto"/>
            <w:left w:val="none" w:sz="0" w:space="0" w:color="auto"/>
            <w:bottom w:val="none" w:sz="0" w:space="0" w:color="auto"/>
            <w:right w:val="none" w:sz="0" w:space="0" w:color="auto"/>
          </w:divBdr>
        </w:div>
        <w:div w:id="727996163">
          <w:marLeft w:val="547"/>
          <w:marRight w:val="0"/>
          <w:marTop w:val="0"/>
          <w:marBottom w:val="0"/>
          <w:divBdr>
            <w:top w:val="none" w:sz="0" w:space="0" w:color="auto"/>
            <w:left w:val="none" w:sz="0" w:space="0" w:color="auto"/>
            <w:bottom w:val="none" w:sz="0" w:space="0" w:color="auto"/>
            <w:right w:val="none" w:sz="0" w:space="0" w:color="auto"/>
          </w:divBdr>
        </w:div>
        <w:div w:id="900217870">
          <w:marLeft w:val="547"/>
          <w:marRight w:val="0"/>
          <w:marTop w:val="0"/>
          <w:marBottom w:val="0"/>
          <w:divBdr>
            <w:top w:val="none" w:sz="0" w:space="0" w:color="auto"/>
            <w:left w:val="none" w:sz="0" w:space="0" w:color="auto"/>
            <w:bottom w:val="none" w:sz="0" w:space="0" w:color="auto"/>
            <w:right w:val="none" w:sz="0" w:space="0" w:color="auto"/>
          </w:divBdr>
        </w:div>
        <w:div w:id="1064528102">
          <w:marLeft w:val="547"/>
          <w:marRight w:val="0"/>
          <w:marTop w:val="0"/>
          <w:marBottom w:val="0"/>
          <w:divBdr>
            <w:top w:val="none" w:sz="0" w:space="0" w:color="auto"/>
            <w:left w:val="none" w:sz="0" w:space="0" w:color="auto"/>
            <w:bottom w:val="none" w:sz="0" w:space="0" w:color="auto"/>
            <w:right w:val="none" w:sz="0" w:space="0" w:color="auto"/>
          </w:divBdr>
        </w:div>
      </w:divsChild>
    </w:div>
    <w:div w:id="522330947">
      <w:bodyDiv w:val="1"/>
      <w:marLeft w:val="0"/>
      <w:marRight w:val="0"/>
      <w:marTop w:val="0"/>
      <w:marBottom w:val="0"/>
      <w:divBdr>
        <w:top w:val="none" w:sz="0" w:space="0" w:color="auto"/>
        <w:left w:val="none" w:sz="0" w:space="0" w:color="auto"/>
        <w:bottom w:val="none" w:sz="0" w:space="0" w:color="auto"/>
        <w:right w:val="none" w:sz="0" w:space="0" w:color="auto"/>
      </w:divBdr>
    </w:div>
    <w:div w:id="635137527">
      <w:bodyDiv w:val="1"/>
      <w:marLeft w:val="0"/>
      <w:marRight w:val="0"/>
      <w:marTop w:val="0"/>
      <w:marBottom w:val="0"/>
      <w:divBdr>
        <w:top w:val="none" w:sz="0" w:space="0" w:color="auto"/>
        <w:left w:val="none" w:sz="0" w:space="0" w:color="auto"/>
        <w:bottom w:val="none" w:sz="0" w:space="0" w:color="auto"/>
        <w:right w:val="none" w:sz="0" w:space="0" w:color="auto"/>
      </w:divBdr>
    </w:div>
    <w:div w:id="842473749">
      <w:bodyDiv w:val="1"/>
      <w:marLeft w:val="0"/>
      <w:marRight w:val="0"/>
      <w:marTop w:val="0"/>
      <w:marBottom w:val="0"/>
      <w:divBdr>
        <w:top w:val="none" w:sz="0" w:space="0" w:color="auto"/>
        <w:left w:val="none" w:sz="0" w:space="0" w:color="auto"/>
        <w:bottom w:val="none" w:sz="0" w:space="0" w:color="auto"/>
        <w:right w:val="none" w:sz="0" w:space="0" w:color="auto"/>
      </w:divBdr>
    </w:div>
    <w:div w:id="890386651">
      <w:bodyDiv w:val="1"/>
      <w:marLeft w:val="0"/>
      <w:marRight w:val="0"/>
      <w:marTop w:val="0"/>
      <w:marBottom w:val="0"/>
      <w:divBdr>
        <w:top w:val="none" w:sz="0" w:space="0" w:color="auto"/>
        <w:left w:val="none" w:sz="0" w:space="0" w:color="auto"/>
        <w:bottom w:val="none" w:sz="0" w:space="0" w:color="auto"/>
        <w:right w:val="none" w:sz="0" w:space="0" w:color="auto"/>
      </w:divBdr>
    </w:div>
    <w:div w:id="919143097">
      <w:bodyDiv w:val="1"/>
      <w:marLeft w:val="0"/>
      <w:marRight w:val="0"/>
      <w:marTop w:val="0"/>
      <w:marBottom w:val="0"/>
      <w:divBdr>
        <w:top w:val="none" w:sz="0" w:space="0" w:color="auto"/>
        <w:left w:val="none" w:sz="0" w:space="0" w:color="auto"/>
        <w:bottom w:val="none" w:sz="0" w:space="0" w:color="auto"/>
        <w:right w:val="none" w:sz="0" w:space="0" w:color="auto"/>
      </w:divBdr>
    </w:div>
    <w:div w:id="932976482">
      <w:bodyDiv w:val="1"/>
      <w:marLeft w:val="0"/>
      <w:marRight w:val="0"/>
      <w:marTop w:val="0"/>
      <w:marBottom w:val="0"/>
      <w:divBdr>
        <w:top w:val="none" w:sz="0" w:space="0" w:color="auto"/>
        <w:left w:val="none" w:sz="0" w:space="0" w:color="auto"/>
        <w:bottom w:val="none" w:sz="0" w:space="0" w:color="auto"/>
        <w:right w:val="none" w:sz="0" w:space="0" w:color="auto"/>
      </w:divBdr>
    </w:div>
    <w:div w:id="1017848872">
      <w:bodyDiv w:val="1"/>
      <w:marLeft w:val="0"/>
      <w:marRight w:val="0"/>
      <w:marTop w:val="0"/>
      <w:marBottom w:val="0"/>
      <w:divBdr>
        <w:top w:val="none" w:sz="0" w:space="0" w:color="auto"/>
        <w:left w:val="none" w:sz="0" w:space="0" w:color="auto"/>
        <w:bottom w:val="none" w:sz="0" w:space="0" w:color="auto"/>
        <w:right w:val="none" w:sz="0" w:space="0" w:color="auto"/>
      </w:divBdr>
    </w:div>
    <w:div w:id="1040007979">
      <w:bodyDiv w:val="1"/>
      <w:marLeft w:val="0"/>
      <w:marRight w:val="0"/>
      <w:marTop w:val="0"/>
      <w:marBottom w:val="0"/>
      <w:divBdr>
        <w:top w:val="none" w:sz="0" w:space="0" w:color="auto"/>
        <w:left w:val="none" w:sz="0" w:space="0" w:color="auto"/>
        <w:bottom w:val="none" w:sz="0" w:space="0" w:color="auto"/>
        <w:right w:val="none" w:sz="0" w:space="0" w:color="auto"/>
      </w:divBdr>
    </w:div>
    <w:div w:id="1063912729">
      <w:bodyDiv w:val="1"/>
      <w:marLeft w:val="0"/>
      <w:marRight w:val="0"/>
      <w:marTop w:val="0"/>
      <w:marBottom w:val="0"/>
      <w:divBdr>
        <w:top w:val="none" w:sz="0" w:space="0" w:color="auto"/>
        <w:left w:val="none" w:sz="0" w:space="0" w:color="auto"/>
        <w:bottom w:val="none" w:sz="0" w:space="0" w:color="auto"/>
        <w:right w:val="none" w:sz="0" w:space="0" w:color="auto"/>
      </w:divBdr>
    </w:div>
    <w:div w:id="1224566754">
      <w:bodyDiv w:val="1"/>
      <w:marLeft w:val="0"/>
      <w:marRight w:val="0"/>
      <w:marTop w:val="0"/>
      <w:marBottom w:val="0"/>
      <w:divBdr>
        <w:top w:val="none" w:sz="0" w:space="0" w:color="auto"/>
        <w:left w:val="none" w:sz="0" w:space="0" w:color="auto"/>
        <w:bottom w:val="none" w:sz="0" w:space="0" w:color="auto"/>
        <w:right w:val="none" w:sz="0" w:space="0" w:color="auto"/>
      </w:divBdr>
    </w:div>
    <w:div w:id="1291522420">
      <w:bodyDiv w:val="1"/>
      <w:marLeft w:val="0"/>
      <w:marRight w:val="0"/>
      <w:marTop w:val="0"/>
      <w:marBottom w:val="0"/>
      <w:divBdr>
        <w:top w:val="none" w:sz="0" w:space="0" w:color="auto"/>
        <w:left w:val="none" w:sz="0" w:space="0" w:color="auto"/>
        <w:bottom w:val="none" w:sz="0" w:space="0" w:color="auto"/>
        <w:right w:val="none" w:sz="0" w:space="0" w:color="auto"/>
      </w:divBdr>
    </w:div>
    <w:div w:id="1501777676">
      <w:bodyDiv w:val="1"/>
      <w:marLeft w:val="0"/>
      <w:marRight w:val="0"/>
      <w:marTop w:val="0"/>
      <w:marBottom w:val="0"/>
      <w:divBdr>
        <w:top w:val="none" w:sz="0" w:space="0" w:color="auto"/>
        <w:left w:val="none" w:sz="0" w:space="0" w:color="auto"/>
        <w:bottom w:val="none" w:sz="0" w:space="0" w:color="auto"/>
        <w:right w:val="none" w:sz="0" w:space="0" w:color="auto"/>
      </w:divBdr>
    </w:div>
    <w:div w:id="1540359801">
      <w:bodyDiv w:val="1"/>
      <w:marLeft w:val="0"/>
      <w:marRight w:val="0"/>
      <w:marTop w:val="0"/>
      <w:marBottom w:val="0"/>
      <w:divBdr>
        <w:top w:val="none" w:sz="0" w:space="0" w:color="auto"/>
        <w:left w:val="none" w:sz="0" w:space="0" w:color="auto"/>
        <w:bottom w:val="none" w:sz="0" w:space="0" w:color="auto"/>
        <w:right w:val="none" w:sz="0" w:space="0" w:color="auto"/>
      </w:divBdr>
    </w:div>
    <w:div w:id="1541088497">
      <w:bodyDiv w:val="1"/>
      <w:marLeft w:val="0"/>
      <w:marRight w:val="0"/>
      <w:marTop w:val="0"/>
      <w:marBottom w:val="0"/>
      <w:divBdr>
        <w:top w:val="none" w:sz="0" w:space="0" w:color="auto"/>
        <w:left w:val="none" w:sz="0" w:space="0" w:color="auto"/>
        <w:bottom w:val="none" w:sz="0" w:space="0" w:color="auto"/>
        <w:right w:val="none" w:sz="0" w:space="0" w:color="auto"/>
      </w:divBdr>
    </w:div>
    <w:div w:id="1551040600">
      <w:bodyDiv w:val="1"/>
      <w:marLeft w:val="0"/>
      <w:marRight w:val="0"/>
      <w:marTop w:val="0"/>
      <w:marBottom w:val="0"/>
      <w:divBdr>
        <w:top w:val="none" w:sz="0" w:space="0" w:color="auto"/>
        <w:left w:val="none" w:sz="0" w:space="0" w:color="auto"/>
        <w:bottom w:val="none" w:sz="0" w:space="0" w:color="auto"/>
        <w:right w:val="none" w:sz="0" w:space="0" w:color="auto"/>
      </w:divBdr>
    </w:div>
    <w:div w:id="1566335724">
      <w:bodyDiv w:val="1"/>
      <w:marLeft w:val="0"/>
      <w:marRight w:val="0"/>
      <w:marTop w:val="0"/>
      <w:marBottom w:val="0"/>
      <w:divBdr>
        <w:top w:val="none" w:sz="0" w:space="0" w:color="auto"/>
        <w:left w:val="none" w:sz="0" w:space="0" w:color="auto"/>
        <w:bottom w:val="none" w:sz="0" w:space="0" w:color="auto"/>
        <w:right w:val="none" w:sz="0" w:space="0" w:color="auto"/>
      </w:divBdr>
    </w:div>
    <w:div w:id="1622224706">
      <w:bodyDiv w:val="1"/>
      <w:marLeft w:val="0"/>
      <w:marRight w:val="0"/>
      <w:marTop w:val="0"/>
      <w:marBottom w:val="0"/>
      <w:divBdr>
        <w:top w:val="none" w:sz="0" w:space="0" w:color="auto"/>
        <w:left w:val="none" w:sz="0" w:space="0" w:color="auto"/>
        <w:bottom w:val="none" w:sz="0" w:space="0" w:color="auto"/>
        <w:right w:val="none" w:sz="0" w:space="0" w:color="auto"/>
      </w:divBdr>
      <w:divsChild>
        <w:div w:id="31808685">
          <w:marLeft w:val="547"/>
          <w:marRight w:val="0"/>
          <w:marTop w:val="0"/>
          <w:marBottom w:val="0"/>
          <w:divBdr>
            <w:top w:val="none" w:sz="0" w:space="0" w:color="auto"/>
            <w:left w:val="none" w:sz="0" w:space="0" w:color="auto"/>
            <w:bottom w:val="none" w:sz="0" w:space="0" w:color="auto"/>
            <w:right w:val="none" w:sz="0" w:space="0" w:color="auto"/>
          </w:divBdr>
        </w:div>
        <w:div w:id="109738695">
          <w:marLeft w:val="547"/>
          <w:marRight w:val="0"/>
          <w:marTop w:val="0"/>
          <w:marBottom w:val="0"/>
          <w:divBdr>
            <w:top w:val="none" w:sz="0" w:space="0" w:color="auto"/>
            <w:left w:val="none" w:sz="0" w:space="0" w:color="auto"/>
            <w:bottom w:val="none" w:sz="0" w:space="0" w:color="auto"/>
            <w:right w:val="none" w:sz="0" w:space="0" w:color="auto"/>
          </w:divBdr>
        </w:div>
        <w:div w:id="115222728">
          <w:marLeft w:val="547"/>
          <w:marRight w:val="0"/>
          <w:marTop w:val="0"/>
          <w:marBottom w:val="0"/>
          <w:divBdr>
            <w:top w:val="none" w:sz="0" w:space="0" w:color="auto"/>
            <w:left w:val="none" w:sz="0" w:space="0" w:color="auto"/>
            <w:bottom w:val="none" w:sz="0" w:space="0" w:color="auto"/>
            <w:right w:val="none" w:sz="0" w:space="0" w:color="auto"/>
          </w:divBdr>
        </w:div>
      </w:divsChild>
    </w:div>
    <w:div w:id="1639334129">
      <w:bodyDiv w:val="1"/>
      <w:marLeft w:val="0"/>
      <w:marRight w:val="0"/>
      <w:marTop w:val="0"/>
      <w:marBottom w:val="0"/>
      <w:divBdr>
        <w:top w:val="none" w:sz="0" w:space="0" w:color="auto"/>
        <w:left w:val="none" w:sz="0" w:space="0" w:color="auto"/>
        <w:bottom w:val="none" w:sz="0" w:space="0" w:color="auto"/>
        <w:right w:val="none" w:sz="0" w:space="0" w:color="auto"/>
      </w:divBdr>
    </w:div>
    <w:div w:id="1640382430">
      <w:bodyDiv w:val="1"/>
      <w:marLeft w:val="0"/>
      <w:marRight w:val="0"/>
      <w:marTop w:val="0"/>
      <w:marBottom w:val="0"/>
      <w:divBdr>
        <w:top w:val="none" w:sz="0" w:space="0" w:color="auto"/>
        <w:left w:val="none" w:sz="0" w:space="0" w:color="auto"/>
        <w:bottom w:val="none" w:sz="0" w:space="0" w:color="auto"/>
        <w:right w:val="none" w:sz="0" w:space="0" w:color="auto"/>
      </w:divBdr>
    </w:div>
    <w:div w:id="1648432044">
      <w:bodyDiv w:val="1"/>
      <w:marLeft w:val="0"/>
      <w:marRight w:val="0"/>
      <w:marTop w:val="0"/>
      <w:marBottom w:val="0"/>
      <w:divBdr>
        <w:top w:val="none" w:sz="0" w:space="0" w:color="auto"/>
        <w:left w:val="none" w:sz="0" w:space="0" w:color="auto"/>
        <w:bottom w:val="none" w:sz="0" w:space="0" w:color="auto"/>
        <w:right w:val="none" w:sz="0" w:space="0" w:color="auto"/>
      </w:divBdr>
    </w:div>
    <w:div w:id="1665620205">
      <w:bodyDiv w:val="1"/>
      <w:marLeft w:val="0"/>
      <w:marRight w:val="0"/>
      <w:marTop w:val="0"/>
      <w:marBottom w:val="0"/>
      <w:divBdr>
        <w:top w:val="none" w:sz="0" w:space="0" w:color="auto"/>
        <w:left w:val="none" w:sz="0" w:space="0" w:color="auto"/>
        <w:bottom w:val="none" w:sz="0" w:space="0" w:color="auto"/>
        <w:right w:val="none" w:sz="0" w:space="0" w:color="auto"/>
      </w:divBdr>
      <w:divsChild>
        <w:div w:id="652374867">
          <w:marLeft w:val="0"/>
          <w:marRight w:val="0"/>
          <w:marTop w:val="0"/>
          <w:marBottom w:val="0"/>
          <w:divBdr>
            <w:top w:val="none" w:sz="0" w:space="0" w:color="auto"/>
            <w:left w:val="none" w:sz="0" w:space="0" w:color="auto"/>
            <w:bottom w:val="none" w:sz="0" w:space="0" w:color="auto"/>
            <w:right w:val="none" w:sz="0" w:space="0" w:color="auto"/>
          </w:divBdr>
          <w:divsChild>
            <w:div w:id="15120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30037">
      <w:bodyDiv w:val="1"/>
      <w:marLeft w:val="0"/>
      <w:marRight w:val="0"/>
      <w:marTop w:val="0"/>
      <w:marBottom w:val="0"/>
      <w:divBdr>
        <w:top w:val="none" w:sz="0" w:space="0" w:color="auto"/>
        <w:left w:val="none" w:sz="0" w:space="0" w:color="auto"/>
        <w:bottom w:val="none" w:sz="0" w:space="0" w:color="auto"/>
        <w:right w:val="none" w:sz="0" w:space="0" w:color="auto"/>
      </w:divBdr>
    </w:div>
    <w:div w:id="1745951306">
      <w:bodyDiv w:val="1"/>
      <w:marLeft w:val="0"/>
      <w:marRight w:val="0"/>
      <w:marTop w:val="0"/>
      <w:marBottom w:val="0"/>
      <w:divBdr>
        <w:top w:val="none" w:sz="0" w:space="0" w:color="auto"/>
        <w:left w:val="none" w:sz="0" w:space="0" w:color="auto"/>
        <w:bottom w:val="none" w:sz="0" w:space="0" w:color="auto"/>
        <w:right w:val="none" w:sz="0" w:space="0" w:color="auto"/>
      </w:divBdr>
    </w:div>
    <w:div w:id="1754276667">
      <w:bodyDiv w:val="1"/>
      <w:marLeft w:val="0"/>
      <w:marRight w:val="0"/>
      <w:marTop w:val="0"/>
      <w:marBottom w:val="0"/>
      <w:divBdr>
        <w:top w:val="none" w:sz="0" w:space="0" w:color="auto"/>
        <w:left w:val="none" w:sz="0" w:space="0" w:color="auto"/>
        <w:bottom w:val="none" w:sz="0" w:space="0" w:color="auto"/>
        <w:right w:val="none" w:sz="0" w:space="0" w:color="auto"/>
      </w:divBdr>
    </w:div>
    <w:div w:id="1797407037">
      <w:bodyDiv w:val="1"/>
      <w:marLeft w:val="0"/>
      <w:marRight w:val="0"/>
      <w:marTop w:val="0"/>
      <w:marBottom w:val="0"/>
      <w:divBdr>
        <w:top w:val="none" w:sz="0" w:space="0" w:color="auto"/>
        <w:left w:val="none" w:sz="0" w:space="0" w:color="auto"/>
        <w:bottom w:val="none" w:sz="0" w:space="0" w:color="auto"/>
        <w:right w:val="none" w:sz="0" w:space="0" w:color="auto"/>
      </w:divBdr>
    </w:div>
    <w:div w:id="1832214755">
      <w:bodyDiv w:val="1"/>
      <w:marLeft w:val="0"/>
      <w:marRight w:val="0"/>
      <w:marTop w:val="0"/>
      <w:marBottom w:val="0"/>
      <w:divBdr>
        <w:top w:val="none" w:sz="0" w:space="0" w:color="auto"/>
        <w:left w:val="none" w:sz="0" w:space="0" w:color="auto"/>
        <w:bottom w:val="none" w:sz="0" w:space="0" w:color="auto"/>
        <w:right w:val="none" w:sz="0" w:space="0" w:color="auto"/>
      </w:divBdr>
    </w:div>
    <w:div w:id="1955866224">
      <w:bodyDiv w:val="1"/>
      <w:marLeft w:val="0"/>
      <w:marRight w:val="0"/>
      <w:marTop w:val="0"/>
      <w:marBottom w:val="0"/>
      <w:divBdr>
        <w:top w:val="none" w:sz="0" w:space="0" w:color="auto"/>
        <w:left w:val="none" w:sz="0" w:space="0" w:color="auto"/>
        <w:bottom w:val="none" w:sz="0" w:space="0" w:color="auto"/>
        <w:right w:val="none" w:sz="0" w:space="0" w:color="auto"/>
      </w:divBdr>
    </w:div>
    <w:div w:id="2026252289">
      <w:bodyDiv w:val="1"/>
      <w:marLeft w:val="0"/>
      <w:marRight w:val="0"/>
      <w:marTop w:val="0"/>
      <w:marBottom w:val="0"/>
      <w:divBdr>
        <w:top w:val="none" w:sz="0" w:space="0" w:color="auto"/>
        <w:left w:val="none" w:sz="0" w:space="0" w:color="auto"/>
        <w:bottom w:val="none" w:sz="0" w:space="0" w:color="auto"/>
        <w:right w:val="none" w:sz="0" w:space="0" w:color="auto"/>
      </w:divBdr>
    </w:div>
    <w:div w:id="2026709792">
      <w:bodyDiv w:val="1"/>
      <w:marLeft w:val="0"/>
      <w:marRight w:val="0"/>
      <w:marTop w:val="0"/>
      <w:marBottom w:val="0"/>
      <w:divBdr>
        <w:top w:val="none" w:sz="0" w:space="0" w:color="auto"/>
        <w:left w:val="none" w:sz="0" w:space="0" w:color="auto"/>
        <w:bottom w:val="none" w:sz="0" w:space="0" w:color="auto"/>
        <w:right w:val="none" w:sz="0" w:space="0" w:color="auto"/>
      </w:divBdr>
    </w:div>
    <w:div w:id="2045979179">
      <w:bodyDiv w:val="1"/>
      <w:marLeft w:val="0"/>
      <w:marRight w:val="0"/>
      <w:marTop w:val="0"/>
      <w:marBottom w:val="0"/>
      <w:divBdr>
        <w:top w:val="none" w:sz="0" w:space="0" w:color="auto"/>
        <w:left w:val="none" w:sz="0" w:space="0" w:color="auto"/>
        <w:bottom w:val="none" w:sz="0" w:space="0" w:color="auto"/>
        <w:right w:val="none" w:sz="0" w:space="0" w:color="auto"/>
      </w:divBdr>
      <w:divsChild>
        <w:div w:id="300698673">
          <w:marLeft w:val="446"/>
          <w:marRight w:val="0"/>
          <w:marTop w:val="0"/>
          <w:marBottom w:val="0"/>
          <w:divBdr>
            <w:top w:val="none" w:sz="0" w:space="0" w:color="auto"/>
            <w:left w:val="none" w:sz="0" w:space="0" w:color="auto"/>
            <w:bottom w:val="none" w:sz="0" w:space="0" w:color="auto"/>
            <w:right w:val="none" w:sz="0" w:space="0" w:color="auto"/>
          </w:divBdr>
        </w:div>
        <w:div w:id="522867219">
          <w:marLeft w:val="446"/>
          <w:marRight w:val="0"/>
          <w:marTop w:val="0"/>
          <w:marBottom w:val="0"/>
          <w:divBdr>
            <w:top w:val="none" w:sz="0" w:space="0" w:color="auto"/>
            <w:left w:val="none" w:sz="0" w:space="0" w:color="auto"/>
            <w:bottom w:val="none" w:sz="0" w:space="0" w:color="auto"/>
            <w:right w:val="none" w:sz="0" w:space="0" w:color="auto"/>
          </w:divBdr>
        </w:div>
        <w:div w:id="1018846976">
          <w:marLeft w:val="446"/>
          <w:marRight w:val="0"/>
          <w:marTop w:val="0"/>
          <w:marBottom w:val="0"/>
          <w:divBdr>
            <w:top w:val="none" w:sz="0" w:space="0" w:color="auto"/>
            <w:left w:val="none" w:sz="0" w:space="0" w:color="auto"/>
            <w:bottom w:val="none" w:sz="0" w:space="0" w:color="auto"/>
            <w:right w:val="none" w:sz="0" w:space="0" w:color="auto"/>
          </w:divBdr>
        </w:div>
        <w:div w:id="1193688397">
          <w:marLeft w:val="446"/>
          <w:marRight w:val="0"/>
          <w:marTop w:val="0"/>
          <w:marBottom w:val="0"/>
          <w:divBdr>
            <w:top w:val="none" w:sz="0" w:space="0" w:color="auto"/>
            <w:left w:val="none" w:sz="0" w:space="0" w:color="auto"/>
            <w:bottom w:val="none" w:sz="0" w:space="0" w:color="auto"/>
            <w:right w:val="none" w:sz="0" w:space="0" w:color="auto"/>
          </w:divBdr>
        </w:div>
        <w:div w:id="2071339087">
          <w:marLeft w:val="446"/>
          <w:marRight w:val="0"/>
          <w:marTop w:val="0"/>
          <w:marBottom w:val="0"/>
          <w:divBdr>
            <w:top w:val="none" w:sz="0" w:space="0" w:color="auto"/>
            <w:left w:val="none" w:sz="0" w:space="0" w:color="auto"/>
            <w:bottom w:val="none" w:sz="0" w:space="0" w:color="auto"/>
            <w:right w:val="none" w:sz="0" w:space="0" w:color="auto"/>
          </w:divBdr>
        </w:div>
      </w:divsChild>
    </w:div>
    <w:div w:id="2062173523">
      <w:bodyDiv w:val="1"/>
      <w:marLeft w:val="0"/>
      <w:marRight w:val="0"/>
      <w:marTop w:val="0"/>
      <w:marBottom w:val="0"/>
      <w:divBdr>
        <w:top w:val="none" w:sz="0" w:space="0" w:color="auto"/>
        <w:left w:val="none" w:sz="0" w:space="0" w:color="auto"/>
        <w:bottom w:val="none" w:sz="0" w:space="0" w:color="auto"/>
        <w:right w:val="none" w:sz="0" w:space="0" w:color="auto"/>
      </w:divBdr>
    </w:div>
    <w:div w:id="2064988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ECFD08-D6CC-42BF-B59A-E389A802A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9791</Words>
  <Characters>55812</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Yujun</dc:creator>
  <cp:keywords/>
  <dc:description/>
  <cp:lastModifiedBy>Zhou, Yujun</cp:lastModifiedBy>
  <cp:revision>2</cp:revision>
  <cp:lastPrinted>2019-11-22T14:36:00Z</cp:lastPrinted>
  <dcterms:created xsi:type="dcterms:W3CDTF">2020-05-05T19:33:00Z</dcterms:created>
  <dcterms:modified xsi:type="dcterms:W3CDTF">2020-05-05T19:33:00Z</dcterms:modified>
</cp:coreProperties>
</file>